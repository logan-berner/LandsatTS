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22A28" w14:textId="6C851E41" w:rsidR="00F751FB" w:rsidRPr="00EB55B9" w:rsidRDefault="00F751FB" w:rsidP="00F751FB">
      <w:pPr>
        <w:pStyle w:val="NoSpacing"/>
        <w:jc w:val="center"/>
        <w:rPr>
          <w:rFonts w:ascii="Times New Roman" w:hAnsi="Times New Roman" w:cs="Times New Roman"/>
          <w:b/>
          <w:bCs/>
          <w:sz w:val="28"/>
          <w:szCs w:val="28"/>
        </w:rPr>
      </w:pPr>
      <w:r w:rsidRPr="00EB55B9">
        <w:rPr>
          <w:rFonts w:ascii="Times New Roman" w:hAnsi="Times New Roman" w:cs="Times New Roman"/>
          <w:b/>
          <w:bCs/>
          <w:sz w:val="28"/>
          <w:szCs w:val="28"/>
        </w:rPr>
        <w:t>lsatTS</w:t>
      </w:r>
      <w:r w:rsidR="00F73BBE" w:rsidRPr="00EB55B9">
        <w:rPr>
          <w:rFonts w:ascii="Times New Roman" w:hAnsi="Times New Roman" w:cs="Times New Roman"/>
          <w:b/>
          <w:bCs/>
          <w:sz w:val="28"/>
          <w:szCs w:val="28"/>
        </w:rPr>
        <w:t>:</w:t>
      </w:r>
      <w:r w:rsidRPr="00EB55B9">
        <w:rPr>
          <w:rFonts w:ascii="Times New Roman" w:hAnsi="Times New Roman" w:cs="Times New Roman"/>
          <w:b/>
          <w:bCs/>
          <w:sz w:val="28"/>
          <w:szCs w:val="28"/>
        </w:rPr>
        <w:t xml:space="preserve"> an R package for </w:t>
      </w:r>
      <w:r w:rsidR="009B4E3B">
        <w:rPr>
          <w:rFonts w:ascii="Times New Roman" w:hAnsi="Times New Roman" w:cs="Times New Roman"/>
          <w:b/>
          <w:bCs/>
          <w:sz w:val="28"/>
          <w:szCs w:val="28"/>
        </w:rPr>
        <w:t xml:space="preserve">generating </w:t>
      </w:r>
      <w:r w:rsidRPr="00EB55B9">
        <w:rPr>
          <w:rFonts w:ascii="Times New Roman" w:hAnsi="Times New Roman" w:cs="Times New Roman"/>
          <w:b/>
          <w:bCs/>
          <w:sz w:val="28"/>
          <w:szCs w:val="28"/>
        </w:rPr>
        <w:t>vegetation greenness time series using Landsat satellite data</w:t>
      </w:r>
    </w:p>
    <w:p w14:paraId="3E701A7C" w14:textId="316288DC" w:rsidR="00505DD9" w:rsidRPr="00792C3C" w:rsidRDefault="00505DD9" w:rsidP="00F751FB">
      <w:pPr>
        <w:pStyle w:val="NoSpacing"/>
        <w:jc w:val="center"/>
        <w:rPr>
          <w:rFonts w:ascii="Times New Roman" w:hAnsi="Times New Roman" w:cs="Times New Roman"/>
          <w:sz w:val="24"/>
          <w:szCs w:val="24"/>
        </w:rPr>
      </w:pPr>
    </w:p>
    <w:p w14:paraId="2C292588" w14:textId="666CE97C" w:rsidR="00F751FB" w:rsidRPr="00792C3C" w:rsidRDefault="00F751FB" w:rsidP="00F751FB">
      <w:pPr>
        <w:pStyle w:val="NoSpacing"/>
        <w:jc w:val="center"/>
        <w:rPr>
          <w:rFonts w:ascii="Times New Roman" w:hAnsi="Times New Roman" w:cs="Times New Roman"/>
          <w:sz w:val="24"/>
          <w:szCs w:val="24"/>
        </w:rPr>
      </w:pPr>
      <w:r w:rsidRPr="00792C3C">
        <w:rPr>
          <w:rFonts w:ascii="Times New Roman" w:hAnsi="Times New Roman" w:cs="Times New Roman"/>
          <w:sz w:val="24"/>
          <w:szCs w:val="24"/>
        </w:rPr>
        <w:t>Logan T. Berner</w:t>
      </w:r>
      <w:r w:rsidR="009B4E3B" w:rsidRPr="009B4E3B">
        <w:rPr>
          <w:rFonts w:ascii="Times New Roman" w:hAnsi="Times New Roman" w:cs="Times New Roman"/>
          <w:sz w:val="24"/>
          <w:szCs w:val="24"/>
          <w:vertAlign w:val="superscript"/>
        </w:rPr>
        <w:t>1</w:t>
      </w:r>
      <w:r w:rsidRPr="00792C3C">
        <w:rPr>
          <w:rFonts w:ascii="Times New Roman" w:hAnsi="Times New Roman" w:cs="Times New Roman"/>
          <w:sz w:val="24"/>
          <w:szCs w:val="24"/>
        </w:rPr>
        <w:t>, Jakob J. Assmann</w:t>
      </w:r>
      <w:r w:rsidR="009B4E3B" w:rsidRPr="009B4E3B">
        <w:rPr>
          <w:rFonts w:ascii="Times New Roman" w:hAnsi="Times New Roman" w:cs="Times New Roman"/>
          <w:sz w:val="24"/>
          <w:szCs w:val="24"/>
          <w:vertAlign w:val="superscript"/>
        </w:rPr>
        <w:t>2</w:t>
      </w:r>
      <w:r w:rsidRPr="00792C3C">
        <w:rPr>
          <w:rFonts w:ascii="Times New Roman" w:hAnsi="Times New Roman" w:cs="Times New Roman"/>
          <w:sz w:val="24"/>
          <w:szCs w:val="24"/>
        </w:rPr>
        <w:t>, Signe Normand</w:t>
      </w:r>
      <w:r w:rsidR="009B4E3B" w:rsidRPr="009B4E3B">
        <w:rPr>
          <w:rFonts w:ascii="Times New Roman" w:hAnsi="Times New Roman" w:cs="Times New Roman"/>
          <w:sz w:val="24"/>
          <w:szCs w:val="24"/>
          <w:vertAlign w:val="superscript"/>
        </w:rPr>
        <w:t>2</w:t>
      </w:r>
      <w:r w:rsidRPr="00792C3C">
        <w:rPr>
          <w:rFonts w:ascii="Times New Roman" w:hAnsi="Times New Roman" w:cs="Times New Roman"/>
          <w:sz w:val="24"/>
          <w:szCs w:val="24"/>
        </w:rPr>
        <w:t xml:space="preserve"> and Scott J. Goetz</w:t>
      </w:r>
      <w:r w:rsidR="009B4E3B" w:rsidRPr="009B4E3B">
        <w:rPr>
          <w:rFonts w:ascii="Times New Roman" w:hAnsi="Times New Roman" w:cs="Times New Roman"/>
          <w:sz w:val="24"/>
          <w:szCs w:val="24"/>
          <w:vertAlign w:val="superscript"/>
        </w:rPr>
        <w:t>1</w:t>
      </w:r>
    </w:p>
    <w:p w14:paraId="6FF954F2" w14:textId="1A971A60" w:rsidR="00F751FB" w:rsidRDefault="00F751FB" w:rsidP="00CB511D">
      <w:pPr>
        <w:pStyle w:val="NoSpacing"/>
        <w:rPr>
          <w:rFonts w:ascii="Times New Roman" w:hAnsi="Times New Roman" w:cs="Times New Roman"/>
          <w:sz w:val="24"/>
          <w:szCs w:val="24"/>
        </w:rPr>
      </w:pPr>
    </w:p>
    <w:p w14:paraId="479D1CFD" w14:textId="0D7074A1" w:rsidR="00CB511D" w:rsidRPr="00792C3C" w:rsidRDefault="009B4E3B" w:rsidP="00CB511D">
      <w:pPr>
        <w:pStyle w:val="NoSpacing"/>
        <w:rPr>
          <w:rFonts w:ascii="Times New Roman" w:hAnsi="Times New Roman" w:cs="Times New Roman"/>
          <w:sz w:val="24"/>
          <w:szCs w:val="24"/>
        </w:rPr>
      </w:pPr>
      <w:r w:rsidRPr="009B4E3B">
        <w:rPr>
          <w:rFonts w:ascii="Times New Roman" w:hAnsi="Times New Roman" w:cs="Times New Roman"/>
          <w:sz w:val="24"/>
          <w:szCs w:val="24"/>
          <w:vertAlign w:val="superscript"/>
        </w:rPr>
        <w:t>1</w:t>
      </w:r>
      <w:r>
        <w:rPr>
          <w:rFonts w:ascii="Times New Roman" w:hAnsi="Times New Roman" w:cs="Times New Roman"/>
          <w:sz w:val="24"/>
          <w:szCs w:val="24"/>
          <w:vertAlign w:val="superscript"/>
        </w:rPr>
        <w:t xml:space="preserve"> </w:t>
      </w:r>
      <w:r w:rsidR="00B42316" w:rsidRPr="00792C3C">
        <w:rPr>
          <w:rFonts w:ascii="Times New Roman" w:hAnsi="Times New Roman" w:cs="Times New Roman"/>
          <w:sz w:val="24"/>
          <w:szCs w:val="24"/>
        </w:rPr>
        <w:t>School of Informatics, Computing, and Cyber Systems, Northern Arizona University</w:t>
      </w:r>
      <w:r w:rsidR="00952E21" w:rsidRPr="00792C3C">
        <w:rPr>
          <w:rFonts w:ascii="Times New Roman" w:hAnsi="Times New Roman" w:cs="Times New Roman"/>
          <w:sz w:val="24"/>
          <w:szCs w:val="24"/>
        </w:rPr>
        <w:t xml:space="preserve">, USA </w:t>
      </w:r>
    </w:p>
    <w:p w14:paraId="47652D90" w14:textId="0F7CFD44" w:rsidR="00B42316" w:rsidRPr="00792C3C" w:rsidRDefault="009B4E3B" w:rsidP="00CB511D">
      <w:pPr>
        <w:pStyle w:val="NoSpacing"/>
        <w:rPr>
          <w:rFonts w:ascii="Times New Roman" w:hAnsi="Times New Roman" w:cs="Times New Roman"/>
          <w:sz w:val="24"/>
          <w:szCs w:val="24"/>
        </w:rPr>
      </w:pPr>
      <w:r w:rsidRPr="009B4E3B">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952E21" w:rsidRPr="00792C3C">
        <w:rPr>
          <w:rFonts w:ascii="Times New Roman" w:hAnsi="Times New Roman" w:cs="Times New Roman"/>
          <w:sz w:val="24"/>
          <w:szCs w:val="24"/>
        </w:rPr>
        <w:t>Department of Biology – Ecoinformatic and Biodiversity, Aarhus University, Denmark</w:t>
      </w:r>
    </w:p>
    <w:p w14:paraId="5381D928" w14:textId="77777777" w:rsidR="00710AEA" w:rsidRPr="00792C3C" w:rsidRDefault="00710AEA" w:rsidP="00710AEA">
      <w:pPr>
        <w:pStyle w:val="NoSpacing"/>
        <w:rPr>
          <w:rFonts w:ascii="Times New Roman" w:hAnsi="Times New Roman" w:cs="Times New Roman"/>
          <w:b/>
          <w:bCs/>
          <w:sz w:val="24"/>
          <w:szCs w:val="24"/>
        </w:rPr>
      </w:pPr>
    </w:p>
    <w:p w14:paraId="2C8B514C" w14:textId="02BE2443" w:rsidR="00710AEA" w:rsidRPr="00792C3C" w:rsidRDefault="00710AEA" w:rsidP="00C81F1B">
      <w:pPr>
        <w:pStyle w:val="Heading1"/>
      </w:pPr>
      <w:r w:rsidRPr="00792C3C">
        <w:t>Abstract</w:t>
      </w:r>
    </w:p>
    <w:p w14:paraId="4D835B6E" w14:textId="38A3AF20" w:rsidR="00870CD6" w:rsidRPr="00792C3C" w:rsidRDefault="005B578A" w:rsidP="00710AEA">
      <w:pPr>
        <w:pStyle w:val="NoSpacing"/>
        <w:rPr>
          <w:rFonts w:ascii="Times New Roman" w:hAnsi="Times New Roman" w:cs="Times New Roman"/>
          <w:sz w:val="24"/>
          <w:szCs w:val="24"/>
        </w:rPr>
      </w:pPr>
      <w:r w:rsidRPr="005B578A">
        <w:rPr>
          <w:rFonts w:ascii="Times New Roman" w:hAnsi="Times New Roman" w:cs="Times New Roman"/>
          <w:sz w:val="24"/>
          <w:szCs w:val="24"/>
        </w:rPr>
        <w:t xml:space="preserve">The Landsat satellites provide near-global surface reflectance measurements since the early 1980s </w:t>
      </w:r>
      <w:r w:rsidR="002D33BE">
        <w:rPr>
          <w:rFonts w:ascii="Times New Roman" w:hAnsi="Times New Roman" w:cs="Times New Roman"/>
          <w:sz w:val="24"/>
          <w:szCs w:val="24"/>
        </w:rPr>
        <w:t xml:space="preserve">and are derived spectral indices (e.g., NDVI) are increasingly used to assess interannual changes in </w:t>
      </w:r>
      <w:r w:rsidRPr="005B578A">
        <w:rPr>
          <w:rFonts w:ascii="Times New Roman" w:hAnsi="Times New Roman" w:cs="Times New Roman"/>
          <w:sz w:val="24"/>
          <w:szCs w:val="24"/>
        </w:rPr>
        <w:t>ecosystem biophysical properties such as vegetation greenness.</w:t>
      </w:r>
      <w:r w:rsidR="002D33BE">
        <w:rPr>
          <w:rFonts w:ascii="Times New Roman" w:hAnsi="Times New Roman" w:cs="Times New Roman"/>
          <w:sz w:val="24"/>
          <w:szCs w:val="24"/>
        </w:rPr>
        <w:t xml:space="preserve"> </w:t>
      </w:r>
      <w:r w:rsidR="00222227" w:rsidRPr="00792C3C">
        <w:rPr>
          <w:rFonts w:ascii="Times New Roman" w:hAnsi="Times New Roman" w:cs="Times New Roman"/>
          <w:sz w:val="24"/>
          <w:szCs w:val="24"/>
        </w:rPr>
        <w:t>Nevertheless,</w:t>
      </w:r>
      <w:r w:rsidR="00BC2EA0" w:rsidRPr="00792C3C">
        <w:rPr>
          <w:rFonts w:ascii="Times New Roman" w:hAnsi="Times New Roman" w:cs="Times New Roman"/>
          <w:sz w:val="24"/>
          <w:szCs w:val="24"/>
        </w:rPr>
        <w:t xml:space="preserve"> </w:t>
      </w:r>
      <w:r w:rsidR="00870CD6" w:rsidRPr="00792C3C">
        <w:rPr>
          <w:rFonts w:ascii="Times New Roman" w:hAnsi="Times New Roman" w:cs="Times New Roman"/>
          <w:sz w:val="24"/>
          <w:szCs w:val="24"/>
        </w:rPr>
        <w:t xml:space="preserve">multiple </w:t>
      </w:r>
      <w:r w:rsidR="00BC2EA0" w:rsidRPr="00792C3C">
        <w:rPr>
          <w:rFonts w:ascii="Times New Roman" w:hAnsi="Times New Roman" w:cs="Times New Roman"/>
          <w:sz w:val="24"/>
          <w:szCs w:val="24"/>
        </w:rPr>
        <w:t>factors impede</w:t>
      </w:r>
      <w:r w:rsidR="00B30D29" w:rsidRPr="00792C3C">
        <w:rPr>
          <w:rFonts w:ascii="Times New Roman" w:hAnsi="Times New Roman" w:cs="Times New Roman"/>
          <w:sz w:val="24"/>
          <w:szCs w:val="24"/>
        </w:rPr>
        <w:t xml:space="preserve"> </w:t>
      </w:r>
      <w:r w:rsidR="002D33BE">
        <w:rPr>
          <w:rFonts w:ascii="Times New Roman" w:hAnsi="Times New Roman" w:cs="Times New Roman"/>
          <w:sz w:val="24"/>
          <w:szCs w:val="24"/>
        </w:rPr>
        <w:t xml:space="preserve">multi-decadal assessments </w:t>
      </w:r>
      <w:r>
        <w:rPr>
          <w:rFonts w:ascii="Times New Roman" w:hAnsi="Times New Roman" w:cs="Times New Roman"/>
          <w:sz w:val="24"/>
          <w:szCs w:val="24"/>
        </w:rPr>
        <w:t xml:space="preserve">of </w:t>
      </w:r>
      <w:r w:rsidR="00870CD6" w:rsidRPr="00792C3C">
        <w:rPr>
          <w:rFonts w:ascii="Times New Roman" w:hAnsi="Times New Roman" w:cs="Times New Roman"/>
          <w:sz w:val="24"/>
          <w:szCs w:val="24"/>
        </w:rPr>
        <w:t xml:space="preserve">spectral indices </w:t>
      </w:r>
      <w:r w:rsidR="00B30D29" w:rsidRPr="00792C3C">
        <w:rPr>
          <w:rFonts w:ascii="Times New Roman" w:hAnsi="Times New Roman" w:cs="Times New Roman"/>
          <w:sz w:val="24"/>
          <w:szCs w:val="24"/>
        </w:rPr>
        <w:t xml:space="preserve">using </w:t>
      </w:r>
      <w:r w:rsidR="00BC2EA0" w:rsidRPr="00792C3C">
        <w:rPr>
          <w:rFonts w:ascii="Times New Roman" w:hAnsi="Times New Roman" w:cs="Times New Roman"/>
          <w:sz w:val="24"/>
          <w:szCs w:val="24"/>
        </w:rPr>
        <w:t xml:space="preserve">Landsat </w:t>
      </w:r>
      <w:r w:rsidR="00B30D29" w:rsidRPr="00792C3C">
        <w:rPr>
          <w:rFonts w:ascii="Times New Roman" w:hAnsi="Times New Roman" w:cs="Times New Roman"/>
          <w:sz w:val="24"/>
          <w:szCs w:val="24"/>
        </w:rPr>
        <w:t>satellite</w:t>
      </w:r>
      <w:r w:rsidR="00D926B6">
        <w:rPr>
          <w:rFonts w:ascii="Times New Roman" w:hAnsi="Times New Roman" w:cs="Times New Roman"/>
          <w:sz w:val="24"/>
          <w:szCs w:val="24"/>
        </w:rPr>
        <w:t xml:space="preserve"> data</w:t>
      </w:r>
      <w:r w:rsidR="00BC2EA0" w:rsidRPr="00792C3C">
        <w:rPr>
          <w:rFonts w:ascii="Times New Roman" w:hAnsi="Times New Roman" w:cs="Times New Roman"/>
          <w:sz w:val="24"/>
          <w:szCs w:val="24"/>
        </w:rPr>
        <w:t xml:space="preserve">, including </w:t>
      </w:r>
      <w:r w:rsidR="0065746C">
        <w:rPr>
          <w:rFonts w:ascii="Times New Roman" w:hAnsi="Times New Roman" w:cs="Times New Roman"/>
          <w:sz w:val="24"/>
          <w:szCs w:val="24"/>
        </w:rPr>
        <w:t xml:space="preserve">ease of </w:t>
      </w:r>
      <w:r w:rsidR="00BC2EA0" w:rsidRPr="00792C3C">
        <w:rPr>
          <w:rFonts w:ascii="Times New Roman" w:hAnsi="Times New Roman" w:cs="Times New Roman"/>
          <w:sz w:val="24"/>
          <w:szCs w:val="24"/>
        </w:rPr>
        <w:t>data access</w:t>
      </w:r>
      <w:r w:rsidR="00D926B6">
        <w:rPr>
          <w:rFonts w:ascii="Times New Roman" w:hAnsi="Times New Roman" w:cs="Times New Roman"/>
          <w:sz w:val="24"/>
          <w:szCs w:val="24"/>
        </w:rPr>
        <w:t xml:space="preserve"> and </w:t>
      </w:r>
      <w:r w:rsidR="00BC2EA0" w:rsidRPr="00792C3C">
        <w:rPr>
          <w:rFonts w:ascii="Times New Roman" w:hAnsi="Times New Roman" w:cs="Times New Roman"/>
          <w:sz w:val="24"/>
          <w:szCs w:val="24"/>
        </w:rPr>
        <w:t>cleaning</w:t>
      </w:r>
      <w:r w:rsidR="003C73CA">
        <w:rPr>
          <w:rFonts w:ascii="Times New Roman" w:hAnsi="Times New Roman" w:cs="Times New Roman"/>
          <w:sz w:val="24"/>
          <w:szCs w:val="24"/>
        </w:rPr>
        <w:t>,</w:t>
      </w:r>
      <w:r w:rsidR="00D926B6">
        <w:rPr>
          <w:rFonts w:ascii="Times New Roman" w:hAnsi="Times New Roman" w:cs="Times New Roman"/>
          <w:sz w:val="24"/>
          <w:szCs w:val="24"/>
        </w:rPr>
        <w:t xml:space="preserve"> as well as </w:t>
      </w:r>
      <w:r w:rsidR="00673540">
        <w:rPr>
          <w:rFonts w:ascii="Times New Roman" w:hAnsi="Times New Roman" w:cs="Times New Roman"/>
          <w:sz w:val="24"/>
          <w:szCs w:val="24"/>
        </w:rPr>
        <w:t xml:space="preserve">lingering issues with cross-sensor calibration and challenges with </w:t>
      </w:r>
      <w:r w:rsidR="00D926B6">
        <w:rPr>
          <w:rFonts w:ascii="Times New Roman" w:hAnsi="Times New Roman" w:cs="Times New Roman"/>
          <w:sz w:val="24"/>
          <w:szCs w:val="24"/>
        </w:rPr>
        <w:t>irregular timing of cloud-free acquisitions.</w:t>
      </w:r>
      <w:r w:rsidR="009B4E3B">
        <w:rPr>
          <w:rFonts w:ascii="Times New Roman" w:hAnsi="Times New Roman" w:cs="Times New Roman"/>
          <w:sz w:val="24"/>
          <w:szCs w:val="24"/>
        </w:rPr>
        <w:t xml:space="preserve"> T</w:t>
      </w:r>
      <w:r w:rsidR="009B4E3B" w:rsidRPr="00792C3C">
        <w:rPr>
          <w:rFonts w:ascii="Times New Roman" w:hAnsi="Times New Roman" w:cs="Times New Roman"/>
          <w:sz w:val="24"/>
          <w:szCs w:val="24"/>
        </w:rPr>
        <w:t xml:space="preserve">o </w:t>
      </w:r>
      <w:r w:rsidR="009B4E3B">
        <w:rPr>
          <w:rFonts w:ascii="Times New Roman" w:hAnsi="Times New Roman" w:cs="Times New Roman"/>
          <w:sz w:val="24"/>
          <w:szCs w:val="24"/>
        </w:rPr>
        <w:t xml:space="preserve">help address these problems, we developed the </w:t>
      </w:r>
      <w:r w:rsidR="009B4E3B" w:rsidRPr="009B4E3B">
        <w:rPr>
          <w:rFonts w:ascii="Times New Roman" w:hAnsi="Times New Roman" w:cs="Times New Roman"/>
          <w:i/>
          <w:iCs/>
          <w:sz w:val="24"/>
          <w:szCs w:val="24"/>
        </w:rPr>
        <w:t>lsatTS</w:t>
      </w:r>
      <w:r w:rsidR="009B4E3B">
        <w:rPr>
          <w:rFonts w:ascii="Times New Roman" w:hAnsi="Times New Roman" w:cs="Times New Roman"/>
          <w:sz w:val="24"/>
          <w:szCs w:val="24"/>
        </w:rPr>
        <w:t xml:space="preserve"> </w:t>
      </w:r>
      <w:r w:rsidR="00B30D29" w:rsidRPr="00792C3C">
        <w:rPr>
          <w:rFonts w:ascii="Times New Roman" w:hAnsi="Times New Roman" w:cs="Times New Roman"/>
          <w:sz w:val="24"/>
          <w:szCs w:val="24"/>
        </w:rPr>
        <w:t xml:space="preserve">package </w:t>
      </w:r>
      <w:r w:rsidR="009B4E3B">
        <w:rPr>
          <w:rFonts w:ascii="Times New Roman" w:hAnsi="Times New Roman" w:cs="Times New Roman"/>
          <w:sz w:val="24"/>
          <w:szCs w:val="24"/>
        </w:rPr>
        <w:t>for R. This software</w:t>
      </w:r>
      <w:r w:rsidR="009627D5">
        <w:rPr>
          <w:rFonts w:ascii="Times New Roman" w:hAnsi="Times New Roman" w:cs="Times New Roman"/>
          <w:sz w:val="24"/>
          <w:szCs w:val="24"/>
        </w:rPr>
        <w:t xml:space="preserve"> </w:t>
      </w:r>
      <w:r w:rsidR="009B4E3B">
        <w:rPr>
          <w:rFonts w:ascii="Times New Roman" w:hAnsi="Times New Roman" w:cs="Times New Roman"/>
          <w:sz w:val="24"/>
          <w:szCs w:val="24"/>
        </w:rPr>
        <w:t xml:space="preserve">package </w:t>
      </w:r>
      <w:r w:rsidR="00B30D29" w:rsidRPr="00792C3C">
        <w:rPr>
          <w:rFonts w:ascii="Times New Roman" w:hAnsi="Times New Roman" w:cs="Times New Roman"/>
          <w:sz w:val="24"/>
          <w:szCs w:val="24"/>
        </w:rPr>
        <w:t>facilitate</w:t>
      </w:r>
      <w:r w:rsidR="009627D5">
        <w:rPr>
          <w:rFonts w:ascii="Times New Roman" w:hAnsi="Times New Roman" w:cs="Times New Roman"/>
          <w:sz w:val="24"/>
          <w:szCs w:val="24"/>
        </w:rPr>
        <w:t>s</w:t>
      </w:r>
      <w:r w:rsidR="00870CD6" w:rsidRPr="00792C3C">
        <w:rPr>
          <w:rFonts w:ascii="Times New Roman" w:hAnsi="Times New Roman" w:cs="Times New Roman"/>
          <w:sz w:val="24"/>
          <w:szCs w:val="24"/>
        </w:rPr>
        <w:t xml:space="preserve"> </w:t>
      </w:r>
      <w:r w:rsidR="004B4A89">
        <w:rPr>
          <w:rFonts w:ascii="Times New Roman" w:hAnsi="Times New Roman" w:cs="Times New Roman"/>
          <w:sz w:val="24"/>
          <w:szCs w:val="24"/>
        </w:rPr>
        <w:t xml:space="preserve">sample-based </w:t>
      </w:r>
      <w:r w:rsidR="00C04880">
        <w:rPr>
          <w:rFonts w:ascii="Times New Roman" w:hAnsi="Times New Roman" w:cs="Times New Roman"/>
          <w:sz w:val="24"/>
          <w:szCs w:val="24"/>
        </w:rPr>
        <w:t xml:space="preserve">time series analysis </w:t>
      </w:r>
      <w:r w:rsidR="00870CD6" w:rsidRPr="00792C3C">
        <w:rPr>
          <w:rFonts w:ascii="Times New Roman" w:hAnsi="Times New Roman" w:cs="Times New Roman"/>
          <w:sz w:val="24"/>
          <w:szCs w:val="24"/>
        </w:rPr>
        <w:t>of spectral indices derived from Landsat surface reflectance measurements.</w:t>
      </w:r>
      <w:r w:rsidR="00C04880">
        <w:rPr>
          <w:rFonts w:ascii="Times New Roman" w:hAnsi="Times New Roman" w:cs="Times New Roman"/>
          <w:sz w:val="24"/>
          <w:szCs w:val="24"/>
        </w:rPr>
        <w:t xml:space="preserve"> </w:t>
      </w:r>
      <w:r w:rsidR="009627D5">
        <w:rPr>
          <w:rFonts w:ascii="Times New Roman" w:hAnsi="Times New Roman" w:cs="Times New Roman"/>
          <w:sz w:val="24"/>
          <w:szCs w:val="24"/>
        </w:rPr>
        <w:t>The</w:t>
      </w:r>
      <w:r w:rsidR="009627D5" w:rsidRPr="00792C3C">
        <w:rPr>
          <w:rFonts w:ascii="Times New Roman" w:hAnsi="Times New Roman" w:cs="Times New Roman"/>
          <w:sz w:val="24"/>
          <w:szCs w:val="24"/>
        </w:rPr>
        <w:t xml:space="preserve"> </w:t>
      </w:r>
      <w:r w:rsidR="00AE41FA" w:rsidRPr="00792C3C">
        <w:rPr>
          <w:rFonts w:ascii="Times New Roman" w:hAnsi="Times New Roman" w:cs="Times New Roman"/>
          <w:sz w:val="24"/>
          <w:szCs w:val="24"/>
        </w:rPr>
        <w:t xml:space="preserve">package includes functions </w:t>
      </w:r>
      <w:r w:rsidR="004A266C" w:rsidRPr="00792C3C">
        <w:rPr>
          <w:rFonts w:ascii="Times New Roman" w:hAnsi="Times New Roman" w:cs="Times New Roman"/>
          <w:sz w:val="24"/>
          <w:szCs w:val="24"/>
        </w:rPr>
        <w:t xml:space="preserve">that enable </w:t>
      </w:r>
      <w:r w:rsidR="003C73CA">
        <w:rPr>
          <w:rFonts w:ascii="Times New Roman" w:hAnsi="Times New Roman" w:cs="Times New Roman"/>
          <w:sz w:val="24"/>
          <w:szCs w:val="24"/>
        </w:rPr>
        <w:t xml:space="preserve">the extraction of the </w:t>
      </w:r>
      <w:r w:rsidR="0065746C">
        <w:rPr>
          <w:rFonts w:ascii="Times New Roman" w:hAnsi="Times New Roman" w:cs="Times New Roman"/>
          <w:sz w:val="24"/>
          <w:szCs w:val="24"/>
        </w:rPr>
        <w:t xml:space="preserve">full </w:t>
      </w:r>
      <w:r w:rsidR="003C73CA">
        <w:rPr>
          <w:rFonts w:ascii="Times New Roman" w:hAnsi="Times New Roman" w:cs="Times New Roman"/>
          <w:sz w:val="24"/>
          <w:szCs w:val="24"/>
        </w:rPr>
        <w:t xml:space="preserve">Landsat </w:t>
      </w:r>
      <w:r w:rsidR="0065746C">
        <w:rPr>
          <w:rFonts w:ascii="Times New Roman" w:hAnsi="Times New Roman" w:cs="Times New Roman"/>
          <w:sz w:val="24"/>
          <w:szCs w:val="24"/>
        </w:rPr>
        <w:t xml:space="preserve">record </w:t>
      </w:r>
      <w:r w:rsidR="0028596A" w:rsidRPr="00792C3C">
        <w:rPr>
          <w:rFonts w:ascii="Times New Roman" w:hAnsi="Times New Roman" w:cs="Times New Roman"/>
          <w:sz w:val="24"/>
          <w:szCs w:val="24"/>
        </w:rPr>
        <w:t xml:space="preserve">for </w:t>
      </w:r>
      <w:r w:rsidR="005A303F">
        <w:rPr>
          <w:rFonts w:ascii="Times New Roman" w:hAnsi="Times New Roman" w:cs="Times New Roman"/>
          <w:sz w:val="24"/>
          <w:szCs w:val="24"/>
        </w:rPr>
        <w:t xml:space="preserve">point </w:t>
      </w:r>
      <w:r w:rsidR="0028596A" w:rsidRPr="00792C3C">
        <w:rPr>
          <w:rFonts w:ascii="Times New Roman" w:hAnsi="Times New Roman" w:cs="Times New Roman"/>
          <w:sz w:val="24"/>
          <w:szCs w:val="24"/>
        </w:rPr>
        <w:t xml:space="preserve">sample sites or </w:t>
      </w:r>
      <w:r w:rsidR="008742A4">
        <w:rPr>
          <w:rFonts w:ascii="Times New Roman" w:hAnsi="Times New Roman" w:cs="Times New Roman"/>
          <w:sz w:val="24"/>
          <w:szCs w:val="24"/>
        </w:rPr>
        <w:t xml:space="preserve">small </w:t>
      </w:r>
      <w:r w:rsidR="0028596A" w:rsidRPr="00792C3C">
        <w:rPr>
          <w:rFonts w:ascii="Times New Roman" w:hAnsi="Times New Roman" w:cs="Times New Roman"/>
          <w:sz w:val="24"/>
          <w:szCs w:val="24"/>
        </w:rPr>
        <w:t xml:space="preserve">study regions using </w:t>
      </w:r>
      <w:r w:rsidR="009627D5">
        <w:rPr>
          <w:rFonts w:ascii="Times New Roman" w:hAnsi="Times New Roman" w:cs="Times New Roman"/>
          <w:sz w:val="24"/>
          <w:szCs w:val="24"/>
        </w:rPr>
        <w:t xml:space="preserve">the </w:t>
      </w:r>
      <w:r w:rsidR="0028596A" w:rsidRPr="00792C3C">
        <w:rPr>
          <w:rFonts w:ascii="Times New Roman" w:hAnsi="Times New Roman" w:cs="Times New Roman"/>
          <w:sz w:val="24"/>
          <w:szCs w:val="24"/>
        </w:rPr>
        <w:t xml:space="preserve">Google Earth Engine accessed from R. Moreover, the package </w:t>
      </w:r>
      <w:r w:rsidR="00E34891" w:rsidRPr="00792C3C">
        <w:rPr>
          <w:rFonts w:ascii="Times New Roman" w:hAnsi="Times New Roman" w:cs="Times New Roman"/>
          <w:sz w:val="24"/>
          <w:szCs w:val="24"/>
        </w:rPr>
        <w:t xml:space="preserve">includes functions for </w:t>
      </w:r>
      <w:r w:rsidR="00E64A9E" w:rsidRPr="00792C3C">
        <w:rPr>
          <w:rFonts w:ascii="Times New Roman" w:hAnsi="Times New Roman" w:cs="Times New Roman"/>
          <w:sz w:val="24"/>
          <w:szCs w:val="24"/>
        </w:rPr>
        <w:t xml:space="preserve">(1) </w:t>
      </w:r>
      <w:r w:rsidR="00E34891" w:rsidRPr="00792C3C">
        <w:rPr>
          <w:rFonts w:ascii="Times New Roman" w:hAnsi="Times New Roman" w:cs="Times New Roman"/>
          <w:sz w:val="24"/>
          <w:szCs w:val="24"/>
        </w:rPr>
        <w:t xml:space="preserve">rigorous data cleaning, </w:t>
      </w:r>
      <w:r w:rsidR="00E64A9E" w:rsidRPr="00792C3C">
        <w:rPr>
          <w:rFonts w:ascii="Times New Roman" w:hAnsi="Times New Roman" w:cs="Times New Roman"/>
          <w:sz w:val="24"/>
          <w:szCs w:val="24"/>
        </w:rPr>
        <w:t xml:space="preserve">(2) </w:t>
      </w:r>
      <w:r w:rsidR="00E34891" w:rsidRPr="00792C3C">
        <w:rPr>
          <w:rFonts w:ascii="Times New Roman" w:hAnsi="Times New Roman" w:cs="Times New Roman"/>
          <w:sz w:val="24"/>
          <w:szCs w:val="24"/>
        </w:rPr>
        <w:t xml:space="preserve">cross-sensor calibration with machine learning, </w:t>
      </w:r>
      <w:r w:rsidR="00B84709">
        <w:rPr>
          <w:rFonts w:ascii="Times New Roman" w:hAnsi="Times New Roman" w:cs="Times New Roman"/>
          <w:sz w:val="24"/>
          <w:szCs w:val="24"/>
        </w:rPr>
        <w:t xml:space="preserve">and </w:t>
      </w:r>
      <w:r w:rsidR="00E64A9E" w:rsidRPr="00792C3C">
        <w:rPr>
          <w:rFonts w:ascii="Times New Roman" w:hAnsi="Times New Roman" w:cs="Times New Roman"/>
          <w:sz w:val="24"/>
          <w:szCs w:val="24"/>
        </w:rPr>
        <w:t>(3) phenological modeling.</w:t>
      </w:r>
      <w:r w:rsidR="00F42544">
        <w:rPr>
          <w:rFonts w:ascii="Times New Roman" w:hAnsi="Times New Roman" w:cs="Times New Roman"/>
          <w:sz w:val="24"/>
          <w:szCs w:val="24"/>
        </w:rPr>
        <w:t xml:space="preserve"> For an example application, we</w:t>
      </w:r>
      <w:r w:rsidR="00512B9D">
        <w:rPr>
          <w:rFonts w:ascii="Times New Roman" w:hAnsi="Times New Roman" w:cs="Times New Roman"/>
          <w:sz w:val="24"/>
          <w:szCs w:val="24"/>
        </w:rPr>
        <w:t xml:space="preserve"> </w:t>
      </w:r>
      <w:r w:rsidR="00B62D7F">
        <w:rPr>
          <w:rFonts w:ascii="Times New Roman" w:hAnsi="Times New Roman" w:cs="Times New Roman"/>
          <w:sz w:val="24"/>
          <w:szCs w:val="24"/>
        </w:rPr>
        <w:t>show how</w:t>
      </w:r>
      <w:r w:rsidR="008A516D">
        <w:rPr>
          <w:rFonts w:ascii="Times New Roman" w:hAnsi="Times New Roman" w:cs="Times New Roman"/>
          <w:sz w:val="24"/>
          <w:szCs w:val="24"/>
        </w:rPr>
        <w:t xml:space="preserve"> </w:t>
      </w:r>
      <w:r w:rsidR="008A516D" w:rsidRPr="008A516D">
        <w:rPr>
          <w:rFonts w:ascii="Times New Roman" w:hAnsi="Times New Roman" w:cs="Times New Roman"/>
          <w:i/>
          <w:iCs/>
          <w:sz w:val="24"/>
          <w:szCs w:val="24"/>
        </w:rPr>
        <w:t>lsatTS</w:t>
      </w:r>
      <w:r w:rsidR="008A516D">
        <w:rPr>
          <w:rFonts w:ascii="Times New Roman" w:hAnsi="Times New Roman" w:cs="Times New Roman"/>
          <w:sz w:val="24"/>
          <w:szCs w:val="24"/>
        </w:rPr>
        <w:t xml:space="preserve"> can be used to assess changes in vegetation greenness </w:t>
      </w:r>
      <w:r w:rsidR="00B84709">
        <w:rPr>
          <w:rFonts w:ascii="Times New Roman" w:hAnsi="Times New Roman" w:cs="Times New Roman"/>
          <w:sz w:val="24"/>
          <w:szCs w:val="24"/>
        </w:rPr>
        <w:t xml:space="preserve">from 2000 to 2020 </w:t>
      </w:r>
      <w:r w:rsidR="008A516D">
        <w:rPr>
          <w:rFonts w:ascii="Times New Roman" w:hAnsi="Times New Roman" w:cs="Times New Roman"/>
          <w:sz w:val="24"/>
          <w:szCs w:val="24"/>
        </w:rPr>
        <w:t>across a long-term monitoring area</w:t>
      </w:r>
      <w:r w:rsidR="00030ECE">
        <w:rPr>
          <w:rFonts w:ascii="Times New Roman" w:hAnsi="Times New Roman" w:cs="Times New Roman"/>
          <w:sz w:val="24"/>
          <w:szCs w:val="24"/>
        </w:rPr>
        <w:t xml:space="preserve"> on </w:t>
      </w:r>
      <w:proofErr w:type="spellStart"/>
      <w:r w:rsidR="00030ECE">
        <w:rPr>
          <w:rFonts w:ascii="Times New Roman" w:hAnsi="Times New Roman" w:cs="Times New Roman"/>
          <w:sz w:val="24"/>
          <w:szCs w:val="24"/>
        </w:rPr>
        <w:t>Disko</w:t>
      </w:r>
      <w:proofErr w:type="spellEnd"/>
      <w:r w:rsidR="00030ECE">
        <w:rPr>
          <w:rFonts w:ascii="Times New Roman" w:hAnsi="Times New Roman" w:cs="Times New Roman"/>
          <w:sz w:val="24"/>
          <w:szCs w:val="24"/>
        </w:rPr>
        <w:t xml:space="preserve"> Island</w:t>
      </w:r>
      <w:r w:rsidR="008A516D">
        <w:rPr>
          <w:rFonts w:ascii="Times New Roman" w:hAnsi="Times New Roman" w:cs="Times New Roman"/>
          <w:sz w:val="24"/>
          <w:szCs w:val="24"/>
        </w:rPr>
        <w:t xml:space="preserve"> in the </w:t>
      </w:r>
      <w:r w:rsidR="00030ECE">
        <w:rPr>
          <w:rFonts w:ascii="Times New Roman" w:hAnsi="Times New Roman" w:cs="Times New Roman"/>
          <w:sz w:val="24"/>
          <w:szCs w:val="24"/>
        </w:rPr>
        <w:t xml:space="preserve">Greenlandic </w:t>
      </w:r>
      <w:r w:rsidR="008A516D">
        <w:rPr>
          <w:rFonts w:ascii="Times New Roman" w:hAnsi="Times New Roman" w:cs="Times New Roman"/>
          <w:sz w:val="24"/>
          <w:szCs w:val="24"/>
        </w:rPr>
        <w:t xml:space="preserve">Arctic. </w:t>
      </w:r>
      <w:r w:rsidR="00E64A9E" w:rsidRPr="00792C3C">
        <w:rPr>
          <w:rFonts w:ascii="Times New Roman" w:hAnsi="Times New Roman" w:cs="Times New Roman"/>
          <w:sz w:val="24"/>
          <w:szCs w:val="24"/>
        </w:rPr>
        <w:t xml:space="preserve">Overall, </w:t>
      </w:r>
      <w:r w:rsidR="00283C96" w:rsidRPr="00792C3C">
        <w:rPr>
          <w:rFonts w:ascii="Times New Roman" w:hAnsi="Times New Roman" w:cs="Times New Roman"/>
          <w:sz w:val="24"/>
          <w:szCs w:val="24"/>
        </w:rPr>
        <w:t>this software</w:t>
      </w:r>
      <w:r w:rsidR="004A266C" w:rsidRPr="00792C3C">
        <w:rPr>
          <w:rFonts w:ascii="Times New Roman" w:hAnsi="Times New Roman" w:cs="Times New Roman"/>
          <w:sz w:val="24"/>
          <w:szCs w:val="24"/>
        </w:rPr>
        <w:t xml:space="preserve"> provides a suite of functions </w:t>
      </w:r>
      <w:r w:rsidR="008A7E5B" w:rsidRPr="00792C3C">
        <w:rPr>
          <w:rFonts w:ascii="Times New Roman" w:hAnsi="Times New Roman" w:cs="Times New Roman"/>
          <w:sz w:val="24"/>
          <w:szCs w:val="24"/>
        </w:rPr>
        <w:t xml:space="preserve">to </w:t>
      </w:r>
      <w:r w:rsidR="004A266C" w:rsidRPr="00792C3C">
        <w:rPr>
          <w:rFonts w:ascii="Times New Roman" w:hAnsi="Times New Roman" w:cs="Times New Roman"/>
          <w:sz w:val="24"/>
          <w:szCs w:val="24"/>
        </w:rPr>
        <w:t xml:space="preserve">enable broader use of Landsat </w:t>
      </w:r>
      <w:r w:rsidR="00692972">
        <w:rPr>
          <w:rFonts w:ascii="Times New Roman" w:hAnsi="Times New Roman" w:cs="Times New Roman"/>
          <w:sz w:val="24"/>
          <w:szCs w:val="24"/>
        </w:rPr>
        <w:t xml:space="preserve">satellite </w:t>
      </w:r>
      <w:r w:rsidR="004A266C" w:rsidRPr="00792C3C">
        <w:rPr>
          <w:rFonts w:ascii="Times New Roman" w:hAnsi="Times New Roman" w:cs="Times New Roman"/>
          <w:sz w:val="24"/>
          <w:szCs w:val="24"/>
        </w:rPr>
        <w:t xml:space="preserve">data </w:t>
      </w:r>
      <w:r w:rsidR="00692972">
        <w:rPr>
          <w:rFonts w:ascii="Times New Roman" w:hAnsi="Times New Roman" w:cs="Times New Roman"/>
          <w:sz w:val="24"/>
          <w:szCs w:val="24"/>
        </w:rPr>
        <w:t xml:space="preserve">for </w:t>
      </w:r>
      <w:r w:rsidR="009627D5">
        <w:rPr>
          <w:rFonts w:ascii="Times New Roman" w:hAnsi="Times New Roman" w:cs="Times New Roman"/>
          <w:sz w:val="24"/>
          <w:szCs w:val="24"/>
        </w:rPr>
        <w:t xml:space="preserve">the </w:t>
      </w:r>
      <w:r w:rsidR="003A7C5C">
        <w:rPr>
          <w:rFonts w:ascii="Times New Roman" w:hAnsi="Times New Roman" w:cs="Times New Roman"/>
          <w:sz w:val="24"/>
          <w:szCs w:val="24"/>
        </w:rPr>
        <w:t xml:space="preserve">assessment and </w:t>
      </w:r>
      <w:r w:rsidR="004A266C" w:rsidRPr="00792C3C">
        <w:rPr>
          <w:rFonts w:ascii="Times New Roman" w:hAnsi="Times New Roman" w:cs="Times New Roman"/>
          <w:sz w:val="24"/>
          <w:szCs w:val="24"/>
        </w:rPr>
        <w:t>monitoring</w:t>
      </w:r>
      <w:r w:rsidR="00692972">
        <w:rPr>
          <w:rFonts w:ascii="Times New Roman" w:hAnsi="Times New Roman" w:cs="Times New Roman"/>
          <w:sz w:val="24"/>
          <w:szCs w:val="24"/>
        </w:rPr>
        <w:t xml:space="preserve"> of vegetation greenness over the past four decades across </w:t>
      </w:r>
      <w:r w:rsidR="00F42544">
        <w:rPr>
          <w:rFonts w:ascii="Times New Roman" w:hAnsi="Times New Roman" w:cs="Times New Roman"/>
          <w:sz w:val="24"/>
          <w:szCs w:val="24"/>
        </w:rPr>
        <w:t xml:space="preserve">local to global geographic </w:t>
      </w:r>
      <w:r w:rsidR="00692972">
        <w:rPr>
          <w:rFonts w:ascii="Times New Roman" w:hAnsi="Times New Roman" w:cs="Times New Roman"/>
          <w:sz w:val="24"/>
          <w:szCs w:val="24"/>
        </w:rPr>
        <w:t>extents.</w:t>
      </w:r>
      <w:r w:rsidR="004A266C" w:rsidRPr="00792C3C">
        <w:rPr>
          <w:rFonts w:ascii="Times New Roman" w:hAnsi="Times New Roman" w:cs="Times New Roman"/>
          <w:sz w:val="24"/>
          <w:szCs w:val="24"/>
        </w:rPr>
        <w:t xml:space="preserve"> </w:t>
      </w:r>
    </w:p>
    <w:p w14:paraId="3BFB91A8" w14:textId="77777777" w:rsidR="00B30D29" w:rsidRPr="00792C3C" w:rsidRDefault="00B30D29" w:rsidP="00710AEA">
      <w:pPr>
        <w:pStyle w:val="NoSpacing"/>
        <w:rPr>
          <w:rFonts w:ascii="Times New Roman" w:hAnsi="Times New Roman" w:cs="Times New Roman"/>
          <w:sz w:val="24"/>
          <w:szCs w:val="24"/>
        </w:rPr>
      </w:pPr>
    </w:p>
    <w:p w14:paraId="455FC4BD" w14:textId="0038F5C6" w:rsidR="00F751FB" w:rsidRPr="00792C3C" w:rsidRDefault="00F751FB" w:rsidP="00C81F1B">
      <w:pPr>
        <w:pStyle w:val="Heading1"/>
      </w:pPr>
      <w:commentRangeStart w:id="0"/>
      <w:r w:rsidRPr="00792C3C">
        <w:t>Background</w:t>
      </w:r>
      <w:commentRangeEnd w:id="0"/>
      <w:r w:rsidR="00F73BBE" w:rsidRPr="00792C3C">
        <w:rPr>
          <w:rStyle w:val="CommentReference"/>
          <w:sz w:val="24"/>
          <w:szCs w:val="24"/>
        </w:rPr>
        <w:commentReference w:id="0"/>
      </w:r>
    </w:p>
    <w:p w14:paraId="6793F11F" w14:textId="08E53396" w:rsidR="00455E25" w:rsidRDefault="00C053DC" w:rsidP="00C81F1B">
      <w:pPr>
        <w:pStyle w:val="Heading2"/>
      </w:pPr>
      <w:r>
        <w:t xml:space="preserve">Ecological </w:t>
      </w:r>
      <w:r w:rsidR="00455E25">
        <w:t xml:space="preserve">monitoring </w:t>
      </w:r>
      <w:r>
        <w:t xml:space="preserve">using </w:t>
      </w:r>
      <w:r w:rsidR="003D2455">
        <w:t xml:space="preserve">the Landsat </w:t>
      </w:r>
      <w:r>
        <w:t>satellites</w:t>
      </w:r>
    </w:p>
    <w:p w14:paraId="0490D136" w14:textId="51D95818" w:rsidR="00354DD8" w:rsidRDefault="005C2852" w:rsidP="00FD523E">
      <w:pPr>
        <w:pStyle w:val="NoSpacing"/>
        <w:rPr>
          <w:rFonts w:ascii="Times New Roman" w:hAnsi="Times New Roman" w:cs="Times New Roman"/>
          <w:sz w:val="24"/>
          <w:szCs w:val="24"/>
        </w:rPr>
      </w:pPr>
      <w:r>
        <w:rPr>
          <w:rFonts w:ascii="Times New Roman" w:hAnsi="Times New Roman" w:cs="Times New Roman"/>
          <w:sz w:val="24"/>
          <w:szCs w:val="24"/>
        </w:rPr>
        <w:t xml:space="preserve">Satellite remote sensing is </w:t>
      </w:r>
      <w:r w:rsidR="00891554">
        <w:rPr>
          <w:rFonts w:ascii="Times New Roman" w:hAnsi="Times New Roman" w:cs="Times New Roman"/>
          <w:sz w:val="24"/>
          <w:szCs w:val="24"/>
        </w:rPr>
        <w:t xml:space="preserve">crucial for </w:t>
      </w:r>
      <w:r w:rsidR="00683754">
        <w:rPr>
          <w:rFonts w:ascii="Times New Roman" w:hAnsi="Times New Roman" w:cs="Times New Roman"/>
          <w:sz w:val="24"/>
          <w:szCs w:val="24"/>
        </w:rPr>
        <w:t>understanding</w:t>
      </w:r>
      <w:r w:rsidR="00D710A0">
        <w:rPr>
          <w:rFonts w:ascii="Times New Roman" w:hAnsi="Times New Roman" w:cs="Times New Roman"/>
          <w:sz w:val="24"/>
          <w:szCs w:val="24"/>
        </w:rPr>
        <w:t xml:space="preserve"> and </w:t>
      </w:r>
      <w:r w:rsidR="00891554">
        <w:rPr>
          <w:rFonts w:ascii="Times New Roman" w:hAnsi="Times New Roman" w:cs="Times New Roman"/>
          <w:sz w:val="24"/>
          <w:szCs w:val="24"/>
        </w:rPr>
        <w:t>monitoring</w:t>
      </w:r>
      <w:r w:rsidR="00D710A0">
        <w:rPr>
          <w:rFonts w:ascii="Times New Roman" w:hAnsi="Times New Roman" w:cs="Times New Roman"/>
          <w:sz w:val="24"/>
          <w:szCs w:val="24"/>
        </w:rPr>
        <w:t xml:space="preserve"> </w:t>
      </w:r>
      <w:r w:rsidR="00F85235">
        <w:rPr>
          <w:rFonts w:ascii="Times New Roman" w:hAnsi="Times New Roman" w:cs="Times New Roman"/>
          <w:sz w:val="24"/>
          <w:szCs w:val="24"/>
        </w:rPr>
        <w:t xml:space="preserve">how </w:t>
      </w:r>
      <w:r>
        <w:rPr>
          <w:rFonts w:ascii="Times New Roman" w:hAnsi="Times New Roman" w:cs="Times New Roman"/>
          <w:sz w:val="24"/>
          <w:szCs w:val="24"/>
        </w:rPr>
        <w:t xml:space="preserve">Earth’s </w:t>
      </w:r>
      <w:r w:rsidR="00891554">
        <w:rPr>
          <w:rFonts w:ascii="Times New Roman" w:hAnsi="Times New Roman" w:cs="Times New Roman"/>
          <w:sz w:val="24"/>
          <w:szCs w:val="24"/>
        </w:rPr>
        <w:t>land sur</w:t>
      </w:r>
      <w:r>
        <w:rPr>
          <w:rFonts w:ascii="Times New Roman" w:hAnsi="Times New Roman" w:cs="Times New Roman"/>
          <w:sz w:val="24"/>
          <w:szCs w:val="24"/>
        </w:rPr>
        <w:t>face</w:t>
      </w:r>
      <w:r w:rsidR="00D710A0">
        <w:rPr>
          <w:rFonts w:ascii="Times New Roman" w:hAnsi="Times New Roman" w:cs="Times New Roman"/>
          <w:sz w:val="24"/>
          <w:szCs w:val="24"/>
        </w:rPr>
        <w:t xml:space="preserve"> </w:t>
      </w:r>
      <w:r w:rsidR="00F85235">
        <w:rPr>
          <w:rFonts w:ascii="Times New Roman" w:hAnsi="Times New Roman" w:cs="Times New Roman"/>
          <w:sz w:val="24"/>
          <w:szCs w:val="24"/>
        </w:rPr>
        <w:t xml:space="preserve">has changed </w:t>
      </w:r>
      <w:r w:rsidR="00C40299">
        <w:rPr>
          <w:rFonts w:ascii="Times New Roman" w:hAnsi="Times New Roman" w:cs="Times New Roman"/>
          <w:sz w:val="24"/>
          <w:szCs w:val="24"/>
        </w:rPr>
        <w:t xml:space="preserve">during recent </w:t>
      </w:r>
      <w:r w:rsidR="00D710A0">
        <w:rPr>
          <w:rFonts w:ascii="Times New Roman" w:hAnsi="Times New Roman" w:cs="Times New Roman"/>
          <w:sz w:val="24"/>
          <w:szCs w:val="24"/>
        </w:rPr>
        <w:t>decades</w:t>
      </w:r>
      <w:r w:rsidR="00F85235">
        <w:rPr>
          <w:rFonts w:ascii="Times New Roman" w:hAnsi="Times New Roman" w:cs="Times New Roman"/>
          <w:sz w:val="24"/>
          <w:szCs w:val="24"/>
        </w:rPr>
        <w:t xml:space="preserve"> </w:t>
      </w:r>
      <w:r w:rsidR="00F85235">
        <w:rPr>
          <w:rFonts w:ascii="Times New Roman" w:hAnsi="Times New Roman" w:cs="Times New Roman"/>
          <w:sz w:val="24"/>
          <w:szCs w:val="24"/>
        </w:rPr>
        <w:fldChar w:fldCharType="begin"/>
      </w:r>
      <w:r w:rsidR="00F85235">
        <w:rPr>
          <w:rFonts w:ascii="Times New Roman" w:hAnsi="Times New Roman" w:cs="Times New Roman"/>
          <w:sz w:val="24"/>
          <w:szCs w:val="24"/>
        </w:rPr>
        <w:instrText xml:space="preserve"> ADDIN EN.CITE &lt;EndNote&gt;&lt;Cite&gt;&lt;Author&gt;National Academies of Sciences&lt;/Author&gt;&lt;Year&gt;2018&lt;/Year&gt;&lt;RecNum&gt;4147&lt;/RecNum&gt;&lt;DisplayText&gt;(National Academies of Sciences 2018)&lt;/DisplayText&gt;&lt;record&gt;&lt;rec-number&gt;4147&lt;/rec-number&gt;&lt;foreign-keys&gt;&lt;key app="EN" db-id="przrz2xfys0et6es02qx0adprs59z2erxf5t" timestamp="1594052732"&gt;4147&lt;/key&gt;&lt;/foreign-keys&gt;&lt;ref-type name="Book"&gt;6&lt;/ref-type&gt;&lt;contributors&gt;&lt;authors&gt;&lt;author&gt;National Academies of Sciences,&lt;/author&gt;&lt;/authors&gt;&lt;/contributors&gt;&lt;titles&gt;&lt;title&gt;Thriving on Our Changing Planet: A Decadal Strategy for Earth Observation from Space&lt;/title&gt;&lt;/titles&gt;&lt;dates&gt;&lt;year&gt;2018&lt;/year&gt;&lt;/dates&gt;&lt;pub-location&gt;Washington, DC&lt;/pub-location&gt;&lt;publisher&gt;The National Academies Press&lt;/publisher&gt;&lt;urls&gt;&lt;related-urls&gt;&lt;url&gt;https://doi.org.10.17226/24938.&lt;/url&gt;&lt;/related-urls&gt;&lt;/urls&gt;&lt;/record&gt;&lt;/Cite&gt;&lt;/EndNote&gt;</w:instrText>
      </w:r>
      <w:r w:rsidR="00F85235">
        <w:rPr>
          <w:rFonts w:ascii="Times New Roman" w:hAnsi="Times New Roman" w:cs="Times New Roman"/>
          <w:sz w:val="24"/>
          <w:szCs w:val="24"/>
        </w:rPr>
        <w:fldChar w:fldCharType="separate"/>
      </w:r>
      <w:r w:rsidR="00F85235">
        <w:rPr>
          <w:rFonts w:ascii="Times New Roman" w:hAnsi="Times New Roman" w:cs="Times New Roman"/>
          <w:noProof/>
          <w:sz w:val="24"/>
          <w:szCs w:val="24"/>
        </w:rPr>
        <w:t>(National Academies of Sciences 2018)</w:t>
      </w:r>
      <w:r w:rsidR="00F85235">
        <w:rPr>
          <w:rFonts w:ascii="Times New Roman" w:hAnsi="Times New Roman" w:cs="Times New Roman"/>
          <w:sz w:val="24"/>
          <w:szCs w:val="24"/>
        </w:rPr>
        <w:fldChar w:fldCharType="end"/>
      </w:r>
      <w:r>
        <w:rPr>
          <w:rFonts w:ascii="Times New Roman" w:hAnsi="Times New Roman" w:cs="Times New Roman"/>
          <w:sz w:val="24"/>
          <w:szCs w:val="24"/>
        </w:rPr>
        <w:t>.</w:t>
      </w:r>
      <w:r w:rsidR="00C33E07">
        <w:rPr>
          <w:rFonts w:ascii="Times New Roman" w:hAnsi="Times New Roman" w:cs="Times New Roman"/>
          <w:sz w:val="24"/>
          <w:szCs w:val="24"/>
        </w:rPr>
        <w:t xml:space="preserve"> </w:t>
      </w:r>
      <w:r w:rsidR="00D710A0">
        <w:rPr>
          <w:rFonts w:ascii="Times New Roman" w:hAnsi="Times New Roman" w:cs="Times New Roman"/>
          <w:sz w:val="24"/>
          <w:szCs w:val="24"/>
        </w:rPr>
        <w:t>The Landsat satellites are particularly val</w:t>
      </w:r>
      <w:r w:rsidR="00683754">
        <w:rPr>
          <w:rFonts w:ascii="Times New Roman" w:hAnsi="Times New Roman" w:cs="Times New Roman"/>
          <w:sz w:val="24"/>
          <w:szCs w:val="24"/>
        </w:rPr>
        <w:t>uable</w:t>
      </w:r>
      <w:r w:rsidR="00D710A0">
        <w:rPr>
          <w:rFonts w:ascii="Times New Roman" w:hAnsi="Times New Roman" w:cs="Times New Roman"/>
          <w:sz w:val="24"/>
          <w:szCs w:val="24"/>
        </w:rPr>
        <w:t xml:space="preserve"> in this regard </w:t>
      </w:r>
      <w:r w:rsidR="00683754">
        <w:rPr>
          <w:rFonts w:ascii="Times New Roman" w:hAnsi="Times New Roman" w:cs="Times New Roman"/>
          <w:sz w:val="24"/>
          <w:szCs w:val="24"/>
        </w:rPr>
        <w:t xml:space="preserve">because </w:t>
      </w:r>
      <w:r w:rsidR="00D710A0">
        <w:rPr>
          <w:rFonts w:ascii="Times New Roman" w:hAnsi="Times New Roman" w:cs="Times New Roman"/>
          <w:sz w:val="24"/>
          <w:szCs w:val="24"/>
        </w:rPr>
        <w:t xml:space="preserve">they </w:t>
      </w:r>
      <w:r w:rsidR="00354DD8">
        <w:rPr>
          <w:rFonts w:ascii="Times New Roman" w:hAnsi="Times New Roman" w:cs="Times New Roman"/>
          <w:sz w:val="24"/>
          <w:szCs w:val="24"/>
        </w:rPr>
        <w:t xml:space="preserve">are the longest continuously running satellite program and were </w:t>
      </w:r>
      <w:r w:rsidR="00D710A0">
        <w:rPr>
          <w:rFonts w:ascii="Times New Roman" w:hAnsi="Times New Roman" w:cs="Times New Roman"/>
          <w:sz w:val="24"/>
          <w:szCs w:val="24"/>
        </w:rPr>
        <w:t>designed for land surface monitoring at moderate spatial resolution</w:t>
      </w:r>
      <w:r w:rsidR="00354DD8">
        <w:rPr>
          <w:rFonts w:ascii="Times New Roman" w:hAnsi="Times New Roman" w:cs="Times New Roman"/>
          <w:sz w:val="24"/>
          <w:szCs w:val="24"/>
        </w:rPr>
        <w:t xml:space="preserve"> </w:t>
      </w:r>
      <w:r w:rsidR="00354DD8">
        <w:rPr>
          <w:rFonts w:ascii="Times New Roman" w:hAnsi="Times New Roman" w:cs="Times New Roman"/>
          <w:sz w:val="24"/>
          <w:szCs w:val="24"/>
        </w:rPr>
        <w:fldChar w:fldCharType="begin">
          <w:fldData xml:space="preserve">PEVuZE5vdGU+PENpdGU+PEF1dGhvcj5XdWxkZXI8L0F1dGhvcj48WWVhcj4yMDE5PC9ZZWFyPjxS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=
</w:fldData>
        </w:fldChar>
      </w:r>
      <w:r w:rsidR="00354DD8">
        <w:rPr>
          <w:rFonts w:ascii="Times New Roman" w:hAnsi="Times New Roman" w:cs="Times New Roman"/>
          <w:sz w:val="24"/>
          <w:szCs w:val="24"/>
        </w:rPr>
        <w:instrText xml:space="preserve"> ADDIN EN.CITE </w:instrText>
      </w:r>
      <w:r w:rsidR="00354DD8">
        <w:rPr>
          <w:rFonts w:ascii="Times New Roman" w:hAnsi="Times New Roman" w:cs="Times New Roman"/>
          <w:sz w:val="24"/>
          <w:szCs w:val="24"/>
        </w:rPr>
        <w:fldChar w:fldCharType="begin">
          <w:fldData xml:space="preserve">PEVuZE5vdGU+PENpdGU+PEF1dGhvcj5XdWxkZXI8L0F1dGhvcj48WWVhcj4yMDE5PC9ZZWFyPjxS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=
</w:fldData>
        </w:fldChar>
      </w:r>
      <w:r w:rsidR="00354DD8">
        <w:rPr>
          <w:rFonts w:ascii="Times New Roman" w:hAnsi="Times New Roman" w:cs="Times New Roman"/>
          <w:sz w:val="24"/>
          <w:szCs w:val="24"/>
        </w:rPr>
        <w:instrText xml:space="preserve"> ADDIN EN.CITE.DATA </w:instrText>
      </w:r>
      <w:r w:rsidR="00354DD8">
        <w:rPr>
          <w:rFonts w:ascii="Times New Roman" w:hAnsi="Times New Roman" w:cs="Times New Roman"/>
          <w:sz w:val="24"/>
          <w:szCs w:val="24"/>
        </w:rPr>
      </w:r>
      <w:r w:rsidR="00354DD8">
        <w:rPr>
          <w:rFonts w:ascii="Times New Roman" w:hAnsi="Times New Roman" w:cs="Times New Roman"/>
          <w:sz w:val="24"/>
          <w:szCs w:val="24"/>
        </w:rPr>
        <w:fldChar w:fldCharType="end"/>
      </w:r>
      <w:r w:rsidR="00354DD8">
        <w:rPr>
          <w:rFonts w:ascii="Times New Roman" w:hAnsi="Times New Roman" w:cs="Times New Roman"/>
          <w:sz w:val="24"/>
          <w:szCs w:val="24"/>
        </w:rPr>
      </w:r>
      <w:r w:rsidR="00354DD8">
        <w:rPr>
          <w:rFonts w:ascii="Times New Roman" w:hAnsi="Times New Roman" w:cs="Times New Roman"/>
          <w:sz w:val="24"/>
          <w:szCs w:val="24"/>
        </w:rPr>
        <w:fldChar w:fldCharType="separate"/>
      </w:r>
      <w:r w:rsidR="00354DD8">
        <w:rPr>
          <w:rFonts w:ascii="Times New Roman" w:hAnsi="Times New Roman" w:cs="Times New Roman"/>
          <w:noProof/>
          <w:sz w:val="24"/>
          <w:szCs w:val="24"/>
        </w:rPr>
        <w:t>(Wulder et al. 2019)</w:t>
      </w:r>
      <w:r w:rsidR="00354DD8">
        <w:rPr>
          <w:rFonts w:ascii="Times New Roman" w:hAnsi="Times New Roman" w:cs="Times New Roman"/>
          <w:sz w:val="24"/>
          <w:szCs w:val="24"/>
        </w:rPr>
        <w:fldChar w:fldCharType="end"/>
      </w:r>
      <w:r w:rsidR="00C33E07">
        <w:rPr>
          <w:rFonts w:ascii="Times New Roman" w:hAnsi="Times New Roman" w:cs="Times New Roman"/>
          <w:sz w:val="24"/>
          <w:szCs w:val="24"/>
        </w:rPr>
        <w:t xml:space="preserve">. </w:t>
      </w:r>
      <w:r w:rsidR="00D710A0">
        <w:rPr>
          <w:rFonts w:ascii="Times New Roman" w:hAnsi="Times New Roman" w:cs="Times New Roman"/>
          <w:sz w:val="24"/>
          <w:szCs w:val="24"/>
        </w:rPr>
        <w:t>The first Landsat satellite (Landsat 1) was launched in 1972</w:t>
      </w:r>
      <w:r w:rsidR="005463A4">
        <w:rPr>
          <w:rFonts w:ascii="Times New Roman" w:hAnsi="Times New Roman" w:cs="Times New Roman"/>
          <w:sz w:val="24"/>
          <w:szCs w:val="24"/>
        </w:rPr>
        <w:t xml:space="preserve"> as a partnership between NASA and the US Geological Survey (USGS) and since that time a series of additional satellites have been launched, </w:t>
      </w:r>
      <w:r w:rsidR="0031164E">
        <w:rPr>
          <w:rFonts w:ascii="Times New Roman" w:hAnsi="Times New Roman" w:cs="Times New Roman"/>
          <w:sz w:val="24"/>
          <w:szCs w:val="24"/>
        </w:rPr>
        <w:t xml:space="preserve">with the most recent being </w:t>
      </w:r>
      <w:r w:rsidR="005463A4">
        <w:rPr>
          <w:rFonts w:ascii="Times New Roman" w:hAnsi="Times New Roman" w:cs="Times New Roman"/>
          <w:sz w:val="24"/>
          <w:szCs w:val="24"/>
        </w:rPr>
        <w:t>Landsat 9 in 2021</w:t>
      </w:r>
      <w:r w:rsidR="00C33E07">
        <w:rPr>
          <w:rFonts w:ascii="Times New Roman" w:hAnsi="Times New Roman" w:cs="Times New Roman"/>
          <w:sz w:val="24"/>
          <w:szCs w:val="24"/>
        </w:rPr>
        <w:t>.</w:t>
      </w:r>
      <w:r w:rsidR="00AC37E0">
        <w:rPr>
          <w:rFonts w:ascii="Times New Roman" w:hAnsi="Times New Roman" w:cs="Times New Roman"/>
          <w:sz w:val="24"/>
          <w:szCs w:val="24"/>
        </w:rPr>
        <w:t xml:space="preserve"> </w:t>
      </w:r>
      <w:r w:rsidR="00D710A0" w:rsidRPr="00C33E07">
        <w:rPr>
          <w:rFonts w:ascii="Times New Roman" w:hAnsi="Times New Roman" w:cs="Times New Roman"/>
          <w:sz w:val="24"/>
          <w:szCs w:val="24"/>
        </w:rPr>
        <w:t>The Landsat satellite</w:t>
      </w:r>
      <w:r w:rsidR="00AC37E0">
        <w:rPr>
          <w:rFonts w:ascii="Times New Roman" w:hAnsi="Times New Roman" w:cs="Times New Roman"/>
          <w:sz w:val="24"/>
          <w:szCs w:val="24"/>
        </w:rPr>
        <w:t xml:space="preserve">s carry multispectral sensors that </w:t>
      </w:r>
      <w:r w:rsidR="0031164E">
        <w:rPr>
          <w:rFonts w:ascii="Times New Roman" w:hAnsi="Times New Roman" w:cs="Times New Roman"/>
          <w:sz w:val="24"/>
          <w:szCs w:val="24"/>
        </w:rPr>
        <w:t xml:space="preserve">provide surface reflectance measurements </w:t>
      </w:r>
      <w:r w:rsidR="00D710A0" w:rsidRPr="00C33E07">
        <w:rPr>
          <w:rFonts w:ascii="Times New Roman" w:hAnsi="Times New Roman" w:cs="Times New Roman"/>
          <w:sz w:val="24"/>
          <w:szCs w:val="24"/>
        </w:rPr>
        <w:t>used</w:t>
      </w:r>
      <w:r w:rsidR="0031164E">
        <w:rPr>
          <w:rFonts w:ascii="Times New Roman" w:hAnsi="Times New Roman" w:cs="Times New Roman"/>
          <w:sz w:val="24"/>
          <w:szCs w:val="24"/>
        </w:rPr>
        <w:t xml:space="preserve"> for a wide range scientific and land management applications </w:t>
      </w:r>
      <w:r w:rsidR="0031164E">
        <w:rPr>
          <w:rFonts w:ascii="Times New Roman" w:hAnsi="Times New Roman" w:cs="Times New Roman"/>
          <w:sz w:val="24"/>
          <w:szCs w:val="24"/>
        </w:rPr>
        <w:fldChar w:fldCharType="begin">
          <w:fldData xml:space="preserve">PEVuZE5vdGU+PENpdGU+PEF1dGhvcj5XdWxkZXI8L0F1dGhvcj48WWVhcj4yMDE5PC9ZZWFyPjxS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=
</w:fldData>
        </w:fldChar>
      </w:r>
      <w:r w:rsidR="0031164E">
        <w:rPr>
          <w:rFonts w:ascii="Times New Roman" w:hAnsi="Times New Roman" w:cs="Times New Roman"/>
          <w:sz w:val="24"/>
          <w:szCs w:val="24"/>
        </w:rPr>
        <w:instrText xml:space="preserve"> ADDIN EN.CITE </w:instrText>
      </w:r>
      <w:r w:rsidR="0031164E">
        <w:rPr>
          <w:rFonts w:ascii="Times New Roman" w:hAnsi="Times New Roman" w:cs="Times New Roman"/>
          <w:sz w:val="24"/>
          <w:szCs w:val="24"/>
        </w:rPr>
        <w:fldChar w:fldCharType="begin">
          <w:fldData xml:space="preserve">PEVuZE5vdGU+PENpdGU+PEF1dGhvcj5XdWxkZXI8L0F1dGhvcj48WWVhcj4yMDE5PC9ZZWFyPjxS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=
</w:fldData>
        </w:fldChar>
      </w:r>
      <w:r w:rsidR="0031164E">
        <w:rPr>
          <w:rFonts w:ascii="Times New Roman" w:hAnsi="Times New Roman" w:cs="Times New Roman"/>
          <w:sz w:val="24"/>
          <w:szCs w:val="24"/>
        </w:rPr>
        <w:instrText xml:space="preserve"> ADDIN EN.CITE.DATA </w:instrText>
      </w:r>
      <w:r w:rsidR="0031164E">
        <w:rPr>
          <w:rFonts w:ascii="Times New Roman" w:hAnsi="Times New Roman" w:cs="Times New Roman"/>
          <w:sz w:val="24"/>
          <w:szCs w:val="24"/>
        </w:rPr>
      </w:r>
      <w:r w:rsidR="0031164E">
        <w:rPr>
          <w:rFonts w:ascii="Times New Roman" w:hAnsi="Times New Roman" w:cs="Times New Roman"/>
          <w:sz w:val="24"/>
          <w:szCs w:val="24"/>
        </w:rPr>
        <w:fldChar w:fldCharType="end"/>
      </w:r>
      <w:r w:rsidR="0031164E">
        <w:rPr>
          <w:rFonts w:ascii="Times New Roman" w:hAnsi="Times New Roman" w:cs="Times New Roman"/>
          <w:sz w:val="24"/>
          <w:szCs w:val="24"/>
        </w:rPr>
      </w:r>
      <w:r w:rsidR="0031164E">
        <w:rPr>
          <w:rFonts w:ascii="Times New Roman" w:hAnsi="Times New Roman" w:cs="Times New Roman"/>
          <w:sz w:val="24"/>
          <w:szCs w:val="24"/>
        </w:rPr>
        <w:fldChar w:fldCharType="separate"/>
      </w:r>
      <w:r w:rsidR="0031164E">
        <w:rPr>
          <w:rFonts w:ascii="Times New Roman" w:hAnsi="Times New Roman" w:cs="Times New Roman"/>
          <w:noProof/>
          <w:sz w:val="24"/>
          <w:szCs w:val="24"/>
        </w:rPr>
        <w:t>(Wulder et al. 2019)</w:t>
      </w:r>
      <w:r w:rsidR="0031164E">
        <w:rPr>
          <w:rFonts w:ascii="Times New Roman" w:hAnsi="Times New Roman" w:cs="Times New Roman"/>
          <w:sz w:val="24"/>
          <w:szCs w:val="24"/>
        </w:rPr>
        <w:fldChar w:fldCharType="end"/>
      </w:r>
      <w:r w:rsidR="0031164E">
        <w:rPr>
          <w:rFonts w:ascii="Times New Roman" w:hAnsi="Times New Roman" w:cs="Times New Roman"/>
          <w:sz w:val="24"/>
          <w:szCs w:val="24"/>
        </w:rPr>
        <w:t>. These include, for</w:t>
      </w:r>
      <w:r w:rsidR="005463A4" w:rsidRPr="00C33E07">
        <w:rPr>
          <w:rFonts w:ascii="Times New Roman" w:hAnsi="Times New Roman" w:cs="Times New Roman"/>
          <w:sz w:val="24"/>
          <w:szCs w:val="24"/>
        </w:rPr>
        <w:t xml:space="preserve"> instance,</w:t>
      </w:r>
      <w:r w:rsidR="00D710A0" w:rsidRPr="00C33E07">
        <w:rPr>
          <w:rFonts w:ascii="Times New Roman" w:hAnsi="Times New Roman" w:cs="Times New Roman"/>
          <w:sz w:val="24"/>
          <w:szCs w:val="24"/>
        </w:rPr>
        <w:t xml:space="preserve"> global monitoring of </w:t>
      </w:r>
      <w:r w:rsidR="005463A4" w:rsidRPr="00C33E07">
        <w:rPr>
          <w:rFonts w:ascii="Times New Roman" w:hAnsi="Times New Roman" w:cs="Times New Roman"/>
          <w:sz w:val="24"/>
          <w:szCs w:val="24"/>
        </w:rPr>
        <w:t xml:space="preserve">forest </w:t>
      </w:r>
      <w:r w:rsidR="0031164E">
        <w:rPr>
          <w:rFonts w:ascii="Times New Roman" w:hAnsi="Times New Roman" w:cs="Times New Roman"/>
          <w:sz w:val="24"/>
          <w:szCs w:val="24"/>
        </w:rPr>
        <w:t xml:space="preserve">canopy </w:t>
      </w:r>
      <w:r w:rsidR="005463A4" w:rsidRPr="00C33E07">
        <w:rPr>
          <w:rFonts w:ascii="Times New Roman" w:hAnsi="Times New Roman" w:cs="Times New Roman"/>
          <w:sz w:val="24"/>
          <w:szCs w:val="24"/>
        </w:rPr>
        <w:t xml:space="preserve">cover </w:t>
      </w:r>
      <w:r w:rsidR="00D710A0" w:rsidRPr="00C33E07">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&lt;EndNote&gt;&lt;Cite&gt;&lt;Author&gt;Hansen&lt;/Author&gt;&lt;Year&gt;2013&lt;/Year&gt;&lt;RecNum&gt;3411&lt;/RecNum&gt;&lt;DisplayText&gt;(Hansen et al. 2013)&lt;/DisplayText&gt;&lt;record&gt;&lt;rec-number&gt;3411&lt;/rec-number&gt;&lt;foreign-keys&gt;&lt;key app="EN" db-id="przrz2xfys0et6es02qx0adprs59z2erxf5t" timestamp="0"&gt;3411&lt;/key&gt;&lt;/foreign-keys&gt;&lt;ref-type name="Journal Article"&gt;17&lt;/ref-type&gt;&lt;contributors&gt;&lt;authors&gt;&lt;author&gt;Hansen, M. C.&lt;/author&gt;&lt;author&gt;Potapov, P. V.&lt;/author&gt;&lt;author&gt;Moore, R.&lt;/author&gt;&lt;author&gt;Hancher, M.&lt;/author&gt;&lt;author&gt;Turubanova, S. A.&lt;/author&gt;&lt;author&gt;Tyukavina, A.&lt;/author&gt;&lt;author&gt;Thau, D.&lt;/author&gt;&lt;author&gt;Stehman, S. V.&lt;/author&gt;&lt;author&gt;Goetz, S. J.&lt;/author&gt;&lt;author&gt;Loveland, T. R.&lt;/author&gt;&lt;author&gt;Kommareddy, A.&lt;/author&gt;&lt;author&gt;Egorov, A.&lt;/author&gt;&lt;author&gt;Chini, L.&lt;/author&gt;&lt;author&gt;Justice, C. O.&lt;/author&gt;&lt;author&gt;Townshend, J. R. G.&lt;/author&gt;&lt;/authors&gt;&lt;/contributors&gt;&lt;titles&gt;&lt;title&gt;High-Resolution Global Maps of 21st-Century Forest Cover Change&lt;/title&gt;&lt;secondary-title&gt;Science&lt;/secondary-title&gt;&lt;/titles&gt;&lt;periodical&gt;&lt;full-title&gt;science&lt;/full-title&gt;&lt;/periodical&gt;&lt;pages&gt;850&lt;/pages&gt;&lt;volume&gt;342&lt;/volume&gt;&lt;number&gt;6160&lt;/number&gt;&lt;dates&gt;&lt;year&gt;2013&lt;/year&gt;&lt;/dates&gt;&lt;work-type&gt;10.1126/science.1244693&lt;/work-type&gt;&lt;urls&gt;&lt;related-urls&gt;&lt;url&gt;http://science.sciencemag.org/content/342/6160/850.abstract&lt;/url&gt;&lt;/related-urls&gt;&lt;/urls&gt;&lt;/record&gt;&lt;/Cite&gt;&lt;/EndNote&gt;</w:instrText>
      </w:r>
      <w:r w:rsidR="00D710A0" w:rsidRPr="00C33E07">
        <w:rPr>
          <w:rFonts w:ascii="Times New Roman" w:hAnsi="Times New Roman" w:cs="Times New Roman"/>
          <w:sz w:val="24"/>
          <w:szCs w:val="24"/>
        </w:rPr>
        <w:fldChar w:fldCharType="separate"/>
      </w:r>
      <w:r w:rsidR="00FB010E">
        <w:rPr>
          <w:rFonts w:ascii="Times New Roman" w:hAnsi="Times New Roman" w:cs="Times New Roman"/>
          <w:noProof/>
          <w:sz w:val="24"/>
          <w:szCs w:val="24"/>
        </w:rPr>
        <w:t>(Hansen et al. 2013)</w:t>
      </w:r>
      <w:r w:rsidR="00D710A0" w:rsidRPr="00C33E07">
        <w:rPr>
          <w:rFonts w:ascii="Times New Roman" w:hAnsi="Times New Roman" w:cs="Times New Roman"/>
          <w:sz w:val="24"/>
          <w:szCs w:val="24"/>
        </w:rPr>
        <w:fldChar w:fldCharType="end"/>
      </w:r>
      <w:r w:rsidR="0031164E">
        <w:rPr>
          <w:rFonts w:ascii="Times New Roman" w:hAnsi="Times New Roman" w:cs="Times New Roman"/>
          <w:sz w:val="24"/>
          <w:szCs w:val="24"/>
        </w:rPr>
        <w:t xml:space="preserve"> </w:t>
      </w:r>
      <w:r w:rsidR="00FB010E">
        <w:rPr>
          <w:rFonts w:ascii="Times New Roman" w:hAnsi="Times New Roman" w:cs="Times New Roman"/>
          <w:sz w:val="24"/>
          <w:szCs w:val="24"/>
        </w:rPr>
        <w:t xml:space="preserve">and </w:t>
      </w:r>
      <w:r w:rsidR="00D710A0" w:rsidRPr="00C56196">
        <w:rPr>
          <w:rFonts w:ascii="Times New Roman" w:hAnsi="Times New Roman" w:cs="Times New Roman"/>
          <w:sz w:val="24"/>
          <w:szCs w:val="24"/>
        </w:rPr>
        <w:t xml:space="preserve">surface water </w:t>
      </w:r>
      <w:r w:rsidR="0031164E">
        <w:rPr>
          <w:rFonts w:ascii="Times New Roman" w:hAnsi="Times New Roman" w:cs="Times New Roman"/>
          <w:sz w:val="24"/>
          <w:szCs w:val="24"/>
        </w:rPr>
        <w:t xml:space="preserve">extent </w:t>
      </w:r>
      <w:r w:rsidR="00D710A0" w:rsidRPr="00C33E07">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&lt;EndNote&gt;&lt;Cite&gt;&lt;Author&gt;Pekel&lt;/Author&gt;&lt;Year&gt;2016&lt;/Year&gt;&lt;RecNum&gt;3320&lt;/RecNum&gt;&lt;DisplayText&gt;(Pekel et al. 2016)&lt;/DisplayText&gt;&lt;record&gt;&lt;rec-number&gt;3320&lt;/rec-number&gt;&lt;foreign-keys&gt;&lt;key app="EN" db-id="przrz2xfys0et6es02qx0adprs59z2erxf5t" timestamp="0"&gt;3320&lt;/key&gt;&lt;/foreign-keys&gt;&lt;ref-type name="Journal Article"&gt;17&lt;/ref-type&gt;&lt;contributors&gt;&lt;authors&gt;&lt;author&gt;Pekel, Jean-François&lt;/author&gt;&lt;author&gt;Cottam, Andrew&lt;/author&gt;&lt;author&gt;Gorelick, Noel&lt;/author&gt;&lt;author&gt;Belward, Alan S.&lt;/author&gt;&lt;/authors&gt;&lt;/contributors&gt;&lt;titles&gt;&lt;title&gt;High-resolution mapping of global surface water and its long-term changes&lt;/title&gt;&lt;secondary-title&gt;Nature&lt;/secondary-title&gt;&lt;/titles&gt;&lt;periodical&gt;&lt;full-title&gt;Nature&lt;/full-title&gt;&lt;/periodical&gt;&lt;pages&gt;418-422&lt;/pages&gt;&lt;volume&gt;540&lt;/volume&gt;&lt;number&gt;7633&lt;/number&gt;&lt;dates&gt;&lt;year&gt;2016&lt;/year&gt;&lt;pub-dates&gt;&lt;date&gt;12/15/print&lt;/date&gt;&lt;/pub-dates&gt;&lt;/dates&gt;&lt;publisher&gt;Macmillan Publishers Limited, part of Springer Nature. All rights reserved.&lt;/publisher&gt;&lt;isbn&gt;0028-0836&lt;/isbn&gt;&lt;work-type&gt;Letter&lt;/work-type&gt;&lt;urls&gt;&lt;related-urls&gt;&lt;url&gt;http://dx.doi.org/10.1038/nature20584&lt;/url&gt;&lt;/related-urls&gt;&lt;/urls&gt;&lt;electronic-resource-num&gt;10.1038/nature20584&lt;/electronic-resource-num&gt;&lt;/record&gt;&lt;/Cite&gt;&lt;/EndNote&gt;</w:instrText>
      </w:r>
      <w:r w:rsidR="00D710A0" w:rsidRPr="00C33E07">
        <w:rPr>
          <w:rFonts w:ascii="Times New Roman" w:hAnsi="Times New Roman" w:cs="Times New Roman"/>
          <w:sz w:val="24"/>
          <w:szCs w:val="24"/>
        </w:rPr>
        <w:fldChar w:fldCharType="separate"/>
      </w:r>
      <w:r w:rsidR="00FB010E">
        <w:rPr>
          <w:rFonts w:ascii="Times New Roman" w:hAnsi="Times New Roman" w:cs="Times New Roman"/>
          <w:noProof/>
          <w:sz w:val="24"/>
          <w:szCs w:val="24"/>
        </w:rPr>
        <w:t>(Pekel et al. 2016)</w:t>
      </w:r>
      <w:r w:rsidR="00D710A0" w:rsidRPr="00C33E07">
        <w:rPr>
          <w:rFonts w:ascii="Times New Roman" w:hAnsi="Times New Roman" w:cs="Times New Roman"/>
          <w:sz w:val="24"/>
          <w:szCs w:val="24"/>
        </w:rPr>
        <w:fldChar w:fldCharType="end"/>
      </w:r>
      <w:r w:rsidR="001E0248">
        <w:rPr>
          <w:rFonts w:ascii="Times New Roman" w:hAnsi="Times New Roman" w:cs="Times New Roman"/>
          <w:sz w:val="24"/>
          <w:szCs w:val="24"/>
        </w:rPr>
        <w:t xml:space="preserve">, as well as evaluating long-term changes in vegetation greenness that provide insight into </w:t>
      </w:r>
      <w:r w:rsidR="007B3776">
        <w:rPr>
          <w:rFonts w:ascii="Times New Roman" w:hAnsi="Times New Roman" w:cs="Times New Roman"/>
          <w:sz w:val="24"/>
          <w:szCs w:val="24"/>
        </w:rPr>
        <w:t xml:space="preserve">how </w:t>
      </w:r>
      <w:r w:rsidR="001E0248">
        <w:rPr>
          <w:rFonts w:ascii="Times New Roman" w:hAnsi="Times New Roman" w:cs="Times New Roman"/>
          <w:sz w:val="24"/>
          <w:szCs w:val="24"/>
        </w:rPr>
        <w:t xml:space="preserve">land-use and climate change </w:t>
      </w:r>
      <w:r w:rsidR="007B3776">
        <w:rPr>
          <w:rFonts w:ascii="Times New Roman" w:hAnsi="Times New Roman" w:cs="Times New Roman"/>
          <w:sz w:val="24"/>
          <w:szCs w:val="24"/>
        </w:rPr>
        <w:t xml:space="preserve">are impacting </w:t>
      </w:r>
      <w:r w:rsidR="001E0248">
        <w:rPr>
          <w:rFonts w:ascii="Times New Roman" w:hAnsi="Times New Roman" w:cs="Times New Roman"/>
          <w:sz w:val="24"/>
          <w:szCs w:val="24"/>
        </w:rPr>
        <w:t xml:space="preserve">terrestrial ecosystems </w:t>
      </w:r>
      <w:r w:rsidR="003D2455">
        <w:rPr>
          <w:rFonts w:ascii="Times New Roman" w:hAnsi="Times New Roman" w:cs="Times New Roman"/>
          <w:sz w:val="24"/>
          <w:szCs w:val="24"/>
        </w:rPr>
        <w:fldChar w:fldCharType="begin"/>
      </w:r>
      <w:r w:rsidR="001E0248">
        <w:rPr>
          <w:rFonts w:ascii="Times New Roman" w:hAnsi="Times New Roman" w:cs="Times New Roman"/>
          <w:sz w:val="24"/>
          <w:szCs w:val="24"/>
        </w:rPr>
        <w:instrText xml:space="preserve"> ADDIN EN.CITE &lt;EndNote&gt;&lt;Cite&gt;&lt;Author&gt;Berner&lt;/Author&gt;&lt;Year&gt;2020&lt;/Year&gt;&lt;RecNum&gt;3755&lt;/RecNum&gt;&lt;DisplayText&gt;(Wang and Friedl 2019, 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Cite&gt;&lt;Author&gt;Wang&lt;/Author&gt;&lt;Year&gt;2019&lt;/Year&gt;&lt;RecNum&gt;4261&lt;/RecNum&gt;&lt;record&gt;&lt;rec-number&gt;4261&lt;/rec-number&gt;&lt;foreign-keys&gt;&lt;key app="EN" db-id="przrz2xfys0et6es02qx0adprs59z2erxf5t" timestamp="1602171006"&gt;4261&lt;/key&gt;&lt;/foreign-keys&gt;&lt;ref-type name="Journal Article"&gt;17&lt;/ref-type&gt;&lt;contributors&gt;&lt;authors&gt;&lt;author&gt;Wang, Jonathan A&lt;/author&gt;&lt;author&gt;Friedl, Mark A&lt;/author&gt;&lt;/authors&gt;&lt;/contributors&gt;&lt;titles&gt;&lt;title&gt;The role of land cover change in Arctic-Boreal greening and browning trends&lt;/title&gt;&lt;secondary-title&gt;Environmental Research Letters&lt;/secondary-title&gt;&lt;/titles&gt;&lt;periodical&gt;&lt;full-title&gt;Environmental Research Letters&lt;/full-title&gt;&lt;/periodical&gt;&lt;pages&gt;125007&lt;/pages&gt;&lt;volume&gt;14&lt;/volume&gt;&lt;number&gt;12&lt;/number&gt;&lt;dates&gt;&lt;year&gt;2019&lt;/year&gt;&lt;/dates&gt;&lt;isbn&gt;1748-9326&lt;/isbn&gt;&lt;urls&gt;&lt;/urls&gt;&lt;/record&gt;&lt;/Cite&gt;&lt;/EndNote&gt;</w:instrText>
      </w:r>
      <w:r w:rsidR="003D2455">
        <w:rPr>
          <w:rFonts w:ascii="Times New Roman" w:hAnsi="Times New Roman" w:cs="Times New Roman"/>
          <w:sz w:val="24"/>
          <w:szCs w:val="24"/>
        </w:rPr>
        <w:fldChar w:fldCharType="separate"/>
      </w:r>
      <w:r w:rsidR="001E0248">
        <w:rPr>
          <w:rFonts w:ascii="Times New Roman" w:hAnsi="Times New Roman" w:cs="Times New Roman"/>
          <w:noProof/>
          <w:sz w:val="24"/>
          <w:szCs w:val="24"/>
        </w:rPr>
        <w:t>(Wang and Friedl 2019, Berner et al. 2020)</w:t>
      </w:r>
      <w:r w:rsidR="003D2455">
        <w:rPr>
          <w:rFonts w:ascii="Times New Roman" w:hAnsi="Times New Roman" w:cs="Times New Roman"/>
          <w:sz w:val="24"/>
          <w:szCs w:val="24"/>
        </w:rPr>
        <w:fldChar w:fldCharType="end"/>
      </w:r>
      <w:r w:rsidR="001E0248">
        <w:rPr>
          <w:rFonts w:ascii="Times New Roman" w:hAnsi="Times New Roman" w:cs="Times New Roman"/>
          <w:sz w:val="24"/>
          <w:szCs w:val="24"/>
        </w:rPr>
        <w:t>.</w:t>
      </w:r>
      <w:r w:rsidR="00187E5F">
        <w:rPr>
          <w:rFonts w:ascii="Times New Roman" w:hAnsi="Times New Roman" w:cs="Times New Roman"/>
          <w:sz w:val="24"/>
          <w:szCs w:val="24"/>
        </w:rPr>
        <w:t xml:space="preserve"> </w:t>
      </w:r>
      <w:r w:rsidR="004D127F">
        <w:rPr>
          <w:rFonts w:ascii="Times New Roman" w:hAnsi="Times New Roman" w:cs="Times New Roman"/>
          <w:sz w:val="24"/>
          <w:szCs w:val="24"/>
        </w:rPr>
        <w:t>Hence, t</w:t>
      </w:r>
      <w:r w:rsidR="00364053">
        <w:rPr>
          <w:rFonts w:ascii="Times New Roman" w:hAnsi="Times New Roman" w:cs="Times New Roman"/>
          <w:sz w:val="24"/>
          <w:szCs w:val="24"/>
        </w:rPr>
        <w:t xml:space="preserve">he Landsat program </w:t>
      </w:r>
      <w:r w:rsidR="00732709">
        <w:rPr>
          <w:rFonts w:ascii="Times New Roman" w:hAnsi="Times New Roman" w:cs="Times New Roman"/>
          <w:sz w:val="24"/>
          <w:szCs w:val="24"/>
        </w:rPr>
        <w:t xml:space="preserve">has become </w:t>
      </w:r>
      <w:r w:rsidR="00364053">
        <w:rPr>
          <w:rFonts w:ascii="Times New Roman" w:hAnsi="Times New Roman" w:cs="Times New Roman"/>
          <w:sz w:val="24"/>
          <w:szCs w:val="24"/>
        </w:rPr>
        <w:t xml:space="preserve">a cornerstone of Earth surface monitoring. </w:t>
      </w:r>
    </w:p>
    <w:p w14:paraId="73589951" w14:textId="77777777" w:rsidR="009A13A8" w:rsidRDefault="009A13A8" w:rsidP="00FD523E">
      <w:pPr>
        <w:pStyle w:val="NoSpacing"/>
        <w:rPr>
          <w:rFonts w:ascii="Times New Roman" w:hAnsi="Times New Roman" w:cs="Times New Roman"/>
          <w:sz w:val="24"/>
          <w:szCs w:val="24"/>
        </w:rPr>
      </w:pPr>
    </w:p>
    <w:p w14:paraId="3F7D9913" w14:textId="32CA0ECC" w:rsidR="00F751FB" w:rsidRDefault="00455E25" w:rsidP="00C81F1B">
      <w:pPr>
        <w:pStyle w:val="Heading2"/>
      </w:pPr>
      <w:r>
        <w:lastRenderedPageBreak/>
        <w:t xml:space="preserve">Impediments to </w:t>
      </w:r>
      <w:r w:rsidR="00D04F79">
        <w:t xml:space="preserve">Landsat </w:t>
      </w:r>
      <w:r w:rsidR="00236CA0">
        <w:t xml:space="preserve">time series analyses </w:t>
      </w:r>
    </w:p>
    <w:p w14:paraId="69C43525" w14:textId="6DFC14BA" w:rsidR="008E00FD" w:rsidRDefault="006065F5" w:rsidP="00FA1159">
      <w:pPr>
        <w:pStyle w:val="NoSpacing"/>
        <w:rPr>
          <w:rFonts w:ascii="Times New Roman" w:hAnsi="Times New Roman" w:cs="Times New Roman"/>
          <w:sz w:val="24"/>
          <w:szCs w:val="24"/>
        </w:rPr>
      </w:pPr>
      <w:r>
        <w:rPr>
          <w:rFonts w:ascii="Times New Roman" w:hAnsi="Times New Roman" w:cs="Times New Roman"/>
          <w:sz w:val="24"/>
          <w:szCs w:val="24"/>
        </w:rPr>
        <w:t>In recent years, it has become easier to access, process, and analyze Landsat data; however, there are still challenges that hinder use of these data by ecologists, land manager</w:t>
      </w:r>
      <w:r w:rsidR="003B34A7">
        <w:rPr>
          <w:rFonts w:ascii="Times New Roman" w:hAnsi="Times New Roman" w:cs="Times New Roman"/>
          <w:sz w:val="24"/>
          <w:szCs w:val="24"/>
        </w:rPr>
        <w:t>s</w:t>
      </w:r>
      <w:r>
        <w:rPr>
          <w:rFonts w:ascii="Times New Roman" w:hAnsi="Times New Roman" w:cs="Times New Roman"/>
          <w:sz w:val="24"/>
          <w:szCs w:val="24"/>
        </w:rPr>
        <w:t xml:space="preserve">, and other </w:t>
      </w:r>
      <w:r w:rsidR="00364053">
        <w:rPr>
          <w:rFonts w:ascii="Times New Roman" w:hAnsi="Times New Roman" w:cs="Times New Roman"/>
          <w:sz w:val="24"/>
          <w:szCs w:val="24"/>
        </w:rPr>
        <w:t>non-remote sensing specialists.</w:t>
      </w:r>
      <w:r w:rsidR="00A5191C">
        <w:rPr>
          <w:rFonts w:ascii="Times New Roman" w:hAnsi="Times New Roman" w:cs="Times New Roman"/>
          <w:sz w:val="24"/>
          <w:szCs w:val="24"/>
        </w:rPr>
        <w:t xml:space="preserve"> </w:t>
      </w:r>
      <w:r w:rsidR="00B80C10">
        <w:rPr>
          <w:rFonts w:ascii="Times New Roman" w:hAnsi="Times New Roman" w:cs="Times New Roman"/>
          <w:sz w:val="24"/>
          <w:szCs w:val="24"/>
        </w:rPr>
        <w:t xml:space="preserve">The USGS made the Landsat archive publicly available in 2008 </w:t>
      </w:r>
      <w:r w:rsidR="00B80C10">
        <w:rPr>
          <w:rFonts w:ascii="Times New Roman" w:hAnsi="Times New Roman" w:cs="Times New Roman"/>
          <w:sz w:val="24"/>
          <w:szCs w:val="24"/>
        </w:rPr>
        <w:fldChar w:fldCharType="begin">
          <w:fldData xml:space="preserve">PEVuZE5vdGU+PENpdGU+PEF1dGhvcj5Xb29kY29jazwvQXV0aG9yPjxZZWFyPjIwMDg8L1llYXI+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</w:fldData>
        </w:fldChar>
      </w:r>
      <w:r w:rsidR="00B80C10">
        <w:rPr>
          <w:rFonts w:ascii="Times New Roman" w:hAnsi="Times New Roman" w:cs="Times New Roman"/>
          <w:sz w:val="24"/>
          <w:szCs w:val="24"/>
        </w:rPr>
        <w:instrText xml:space="preserve"> ADDIN EN.CITE </w:instrText>
      </w:r>
      <w:r w:rsidR="00B80C10">
        <w:rPr>
          <w:rFonts w:ascii="Times New Roman" w:hAnsi="Times New Roman" w:cs="Times New Roman"/>
          <w:sz w:val="24"/>
          <w:szCs w:val="24"/>
        </w:rPr>
        <w:fldChar w:fldCharType="begin">
          <w:fldData xml:space="preserve">PEVuZE5vdGU+PENpdGU+PEF1dGhvcj5Xb29kY29jazwvQXV0aG9yPjxZZWFyPjIwMDg8L1llYXI+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</w:fldData>
        </w:fldChar>
      </w:r>
      <w:r w:rsidR="00B80C10">
        <w:rPr>
          <w:rFonts w:ascii="Times New Roman" w:hAnsi="Times New Roman" w:cs="Times New Roman"/>
          <w:sz w:val="24"/>
          <w:szCs w:val="24"/>
        </w:rPr>
        <w:instrText xml:space="preserve"> ADDIN EN.CITE.DATA </w:instrText>
      </w:r>
      <w:r w:rsidR="00B80C10">
        <w:rPr>
          <w:rFonts w:ascii="Times New Roman" w:hAnsi="Times New Roman" w:cs="Times New Roman"/>
          <w:sz w:val="24"/>
          <w:szCs w:val="24"/>
        </w:rPr>
      </w:r>
      <w:r w:rsidR="00B80C10">
        <w:rPr>
          <w:rFonts w:ascii="Times New Roman" w:hAnsi="Times New Roman" w:cs="Times New Roman"/>
          <w:sz w:val="24"/>
          <w:szCs w:val="24"/>
        </w:rPr>
        <w:fldChar w:fldCharType="end"/>
      </w:r>
      <w:r w:rsidR="00B80C10">
        <w:rPr>
          <w:rFonts w:ascii="Times New Roman" w:hAnsi="Times New Roman" w:cs="Times New Roman"/>
          <w:sz w:val="24"/>
          <w:szCs w:val="24"/>
        </w:rPr>
      </w:r>
      <w:r w:rsidR="00B80C10">
        <w:rPr>
          <w:rFonts w:ascii="Times New Roman" w:hAnsi="Times New Roman" w:cs="Times New Roman"/>
          <w:sz w:val="24"/>
          <w:szCs w:val="24"/>
        </w:rPr>
        <w:fldChar w:fldCharType="separate"/>
      </w:r>
      <w:r w:rsidR="00B80C10">
        <w:rPr>
          <w:rFonts w:ascii="Times New Roman" w:hAnsi="Times New Roman" w:cs="Times New Roman"/>
          <w:noProof/>
          <w:sz w:val="24"/>
          <w:szCs w:val="24"/>
        </w:rPr>
        <w:t>(Woodcock et al. 2008)</w:t>
      </w:r>
      <w:r w:rsidR="00B80C10">
        <w:rPr>
          <w:rFonts w:ascii="Times New Roman" w:hAnsi="Times New Roman" w:cs="Times New Roman"/>
          <w:sz w:val="24"/>
          <w:szCs w:val="24"/>
        </w:rPr>
        <w:fldChar w:fldCharType="end"/>
      </w:r>
      <w:r w:rsidR="00497A92">
        <w:rPr>
          <w:rFonts w:ascii="Times New Roman" w:hAnsi="Times New Roman" w:cs="Times New Roman"/>
          <w:sz w:val="24"/>
          <w:szCs w:val="24"/>
        </w:rPr>
        <w:t xml:space="preserve"> and in recent years </w:t>
      </w:r>
      <w:r w:rsidR="001A340C">
        <w:rPr>
          <w:rFonts w:ascii="Times New Roman" w:hAnsi="Times New Roman" w:cs="Times New Roman"/>
          <w:sz w:val="24"/>
          <w:szCs w:val="24"/>
        </w:rPr>
        <w:t xml:space="preserve">Google </w:t>
      </w:r>
      <w:r w:rsidR="00497A92">
        <w:rPr>
          <w:rFonts w:ascii="Times New Roman" w:hAnsi="Times New Roman" w:cs="Times New Roman"/>
          <w:sz w:val="24"/>
          <w:szCs w:val="24"/>
        </w:rPr>
        <w:t xml:space="preserve">has hosted a copy of the archive </w:t>
      </w:r>
      <w:r w:rsidR="00F766A1">
        <w:rPr>
          <w:rFonts w:ascii="Times New Roman" w:hAnsi="Times New Roman" w:cs="Times New Roman"/>
          <w:sz w:val="24"/>
          <w:szCs w:val="24"/>
        </w:rPr>
        <w:t xml:space="preserve">accessible via </w:t>
      </w:r>
      <w:r w:rsidR="00497A92">
        <w:rPr>
          <w:rFonts w:ascii="Times New Roman" w:hAnsi="Times New Roman" w:cs="Times New Roman"/>
          <w:sz w:val="24"/>
          <w:szCs w:val="24"/>
        </w:rPr>
        <w:t xml:space="preserve">the cloud-computing platform </w:t>
      </w:r>
      <w:r w:rsidR="00B80C10">
        <w:rPr>
          <w:rFonts w:ascii="Times New Roman" w:hAnsi="Times New Roman" w:cs="Times New Roman"/>
          <w:sz w:val="24"/>
          <w:szCs w:val="24"/>
        </w:rPr>
        <w:t xml:space="preserve">Google Earth Engine </w:t>
      </w:r>
      <w:r w:rsidR="00B80C10">
        <w:rPr>
          <w:rFonts w:ascii="Times New Roman" w:hAnsi="Times New Roman" w:cs="Times New Roman"/>
          <w:sz w:val="24"/>
          <w:szCs w:val="24"/>
        </w:rPr>
        <w:fldChar w:fldCharType="begin"/>
      </w:r>
      <w:r w:rsidR="00752F4E">
        <w:rPr>
          <w:rFonts w:ascii="Times New Roman" w:hAnsi="Times New Roman" w:cs="Times New Roman"/>
          <w:sz w:val="24"/>
          <w:szCs w:val="24"/>
        </w:rPr>
        <w:instrText xml:space="preserve"> ADDIN EN.CITE &lt;EndNote&gt;&lt;Cite&gt;&lt;Author&gt;Gorelick&lt;/Author&gt;&lt;Year&gt;2017&lt;/Year&gt;&lt;RecNum&gt;3374&lt;/RecNum&gt;&lt;Prefix&gt;GEE`; &lt;/Prefix&gt;&lt;DisplayText&gt;(GEE; Gorelick et al. 2017)&lt;/DisplayText&gt;&lt;record&gt;&lt;rec-number&gt;3374&lt;/rec-number&gt;&lt;foreign-keys&gt;&lt;key app="EN" db-id="przrz2xfys0et6es02qx0adprs59z2erxf5t" timestamp="0"&gt;3374&lt;/key&gt;&lt;/foreign-keys&gt;&lt;ref-type name="Journal Article"&gt;17&lt;/ref-type&gt;&lt;contributors&gt;&lt;authors&gt;&lt;author&gt;Gorelick, Noel&lt;/author&gt;&lt;author&gt;Hancher, Matt&lt;/author&gt;&lt;author&gt;Dixon, Mike&lt;/author&gt;&lt;author&gt;Ilyushchenko, Simon&lt;/author&gt;&lt;author&gt;Thau, David&lt;/author&gt;&lt;author&gt;Moore, Rebecca&lt;/author&gt;&lt;/authors&gt;&lt;/contributors&gt;&lt;titles&gt;&lt;title&gt;Google Earth Engine: Planetary-scale geospatial analysis for everyone&lt;/title&gt;&lt;secondary-title&gt;Remote Sensing of Environment&lt;/secondary-title&gt;&lt;/titles&gt;&lt;periodical&gt;&lt;full-title&gt;Remote Sensing of Environment&lt;/full-title&gt;&lt;/periodical&gt;&lt;pages&gt;18-27&lt;/pages&gt;&lt;volume&gt;202&lt;/volume&gt;&lt;dates&gt;&lt;year&gt;2017&lt;/year&gt;&lt;/dates&gt;&lt;isbn&gt;0034-4257&lt;/isbn&gt;&lt;urls&gt;&lt;/urls&gt;&lt;electronic-resource-num&gt;https://doi.org/10.1016/j.rse.2017.06.031&lt;/electronic-resource-num&gt;&lt;/record&gt;&lt;/Cite&gt;&lt;/EndNote&gt;</w:instrText>
      </w:r>
      <w:r w:rsidR="00B80C10">
        <w:rPr>
          <w:rFonts w:ascii="Times New Roman" w:hAnsi="Times New Roman" w:cs="Times New Roman"/>
          <w:sz w:val="24"/>
          <w:szCs w:val="24"/>
        </w:rPr>
        <w:fldChar w:fldCharType="separate"/>
      </w:r>
      <w:r w:rsidR="00752F4E">
        <w:rPr>
          <w:rFonts w:ascii="Times New Roman" w:hAnsi="Times New Roman" w:cs="Times New Roman"/>
          <w:noProof/>
          <w:sz w:val="24"/>
          <w:szCs w:val="24"/>
        </w:rPr>
        <w:t>(GEE; Gorelick et al. 2017)</w:t>
      </w:r>
      <w:r w:rsidR="00B80C10">
        <w:rPr>
          <w:rFonts w:ascii="Times New Roman" w:hAnsi="Times New Roman" w:cs="Times New Roman"/>
          <w:sz w:val="24"/>
          <w:szCs w:val="24"/>
        </w:rPr>
        <w:fldChar w:fldCharType="end"/>
      </w:r>
      <w:r w:rsidR="004B218B">
        <w:rPr>
          <w:rFonts w:ascii="Times New Roman" w:hAnsi="Times New Roman" w:cs="Times New Roman"/>
          <w:sz w:val="24"/>
          <w:szCs w:val="24"/>
        </w:rPr>
        <w:t>.</w:t>
      </w:r>
      <w:r w:rsidR="00E540ED">
        <w:rPr>
          <w:rFonts w:ascii="Times New Roman" w:hAnsi="Times New Roman" w:cs="Times New Roman"/>
          <w:sz w:val="24"/>
          <w:szCs w:val="24"/>
        </w:rPr>
        <w:t xml:space="preserve"> </w:t>
      </w:r>
      <w:r w:rsidR="00DC754E">
        <w:rPr>
          <w:rFonts w:ascii="Times New Roman" w:hAnsi="Times New Roman" w:cs="Times New Roman"/>
          <w:sz w:val="24"/>
          <w:szCs w:val="24"/>
        </w:rPr>
        <w:t xml:space="preserve">These steps have made Landsat data much more readily available </w:t>
      </w:r>
      <w:r w:rsidR="00F766A1">
        <w:rPr>
          <w:rFonts w:ascii="Times New Roman" w:hAnsi="Times New Roman" w:cs="Times New Roman"/>
          <w:sz w:val="24"/>
          <w:szCs w:val="24"/>
        </w:rPr>
        <w:t xml:space="preserve">to the end user </w:t>
      </w:r>
      <w:r w:rsidR="00DC754E">
        <w:rPr>
          <w:rFonts w:ascii="Times New Roman" w:hAnsi="Times New Roman" w:cs="Times New Roman"/>
          <w:sz w:val="24"/>
          <w:szCs w:val="24"/>
        </w:rPr>
        <w:t xml:space="preserve">and </w:t>
      </w:r>
      <w:r w:rsidR="00E540ED">
        <w:rPr>
          <w:rFonts w:ascii="Times New Roman" w:hAnsi="Times New Roman" w:cs="Times New Roman"/>
          <w:sz w:val="24"/>
          <w:szCs w:val="24"/>
        </w:rPr>
        <w:t xml:space="preserve">enabled </w:t>
      </w:r>
      <w:r w:rsidR="00DC754E">
        <w:rPr>
          <w:rFonts w:ascii="Times New Roman" w:hAnsi="Times New Roman" w:cs="Times New Roman"/>
          <w:sz w:val="24"/>
          <w:szCs w:val="24"/>
        </w:rPr>
        <w:t xml:space="preserve">time series analyses of the Normalized Difference Vegetation Index (NDVI) and other spectral indices of “vegetation greenness” </w:t>
      </w:r>
      <w:r w:rsidR="005A4E98">
        <w:rPr>
          <w:rFonts w:ascii="Times New Roman" w:hAnsi="Times New Roman" w:cs="Times New Roman"/>
          <w:sz w:val="24"/>
          <w:szCs w:val="24"/>
        </w:rPr>
        <w:t xml:space="preserve">that </w:t>
      </w:r>
      <w:r w:rsidR="00732709">
        <w:rPr>
          <w:rFonts w:ascii="Times New Roman" w:hAnsi="Times New Roman" w:cs="Times New Roman"/>
          <w:sz w:val="24"/>
          <w:szCs w:val="24"/>
        </w:rPr>
        <w:t xml:space="preserve">are related to </w:t>
      </w:r>
      <w:r w:rsidR="00DC754E">
        <w:rPr>
          <w:rFonts w:ascii="Times New Roman" w:hAnsi="Times New Roman" w:cs="Times New Roman"/>
          <w:sz w:val="24"/>
          <w:szCs w:val="24"/>
        </w:rPr>
        <w:t xml:space="preserve">productivity </w:t>
      </w:r>
      <w:r w:rsidR="00DC754E">
        <w:rPr>
          <w:rFonts w:ascii="Times New Roman" w:hAnsi="Times New Roman" w:cs="Times New Roman"/>
          <w:sz w:val="24"/>
          <w:szCs w:val="24"/>
        </w:rPr>
        <w:fldChar w:fldCharType="begin">
          <w:fldData xml:space="preserve">PEVuZE5vdGU+PENpdGU+PEF1dGhvcj5UdWNrZXI8L0F1dGhvcj48WWVhcj4xOTc5PC9ZZWFyPjxS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</w:fldData>
        </w:fldChar>
      </w:r>
      <w:r w:rsidR="00E540ED">
        <w:rPr>
          <w:rFonts w:ascii="Times New Roman" w:hAnsi="Times New Roman" w:cs="Times New Roman"/>
          <w:sz w:val="24"/>
          <w:szCs w:val="24"/>
        </w:rPr>
        <w:instrText xml:space="preserve"> ADDIN EN.CITE </w:instrText>
      </w:r>
      <w:r w:rsidR="00E540ED">
        <w:rPr>
          <w:rFonts w:ascii="Times New Roman" w:hAnsi="Times New Roman" w:cs="Times New Roman"/>
          <w:sz w:val="24"/>
          <w:szCs w:val="24"/>
        </w:rPr>
        <w:fldChar w:fldCharType="begin">
          <w:fldData xml:space="preserve">PEVuZE5vdGU+PENpdGU+PEF1dGhvcj5UdWNrZXI8L0F1dGhvcj48WWVhcj4xOTc5PC9ZZWFyPjxS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</w:fldData>
        </w:fldChar>
      </w:r>
      <w:r w:rsidR="00E540ED">
        <w:rPr>
          <w:rFonts w:ascii="Times New Roman" w:hAnsi="Times New Roman" w:cs="Times New Roman"/>
          <w:sz w:val="24"/>
          <w:szCs w:val="24"/>
        </w:rPr>
        <w:instrText xml:space="preserve"> ADDIN EN.CITE.DATA </w:instrText>
      </w:r>
      <w:r w:rsidR="00E540ED">
        <w:rPr>
          <w:rFonts w:ascii="Times New Roman" w:hAnsi="Times New Roman" w:cs="Times New Roman"/>
          <w:sz w:val="24"/>
          <w:szCs w:val="24"/>
        </w:rPr>
      </w:r>
      <w:r w:rsidR="00E540ED">
        <w:rPr>
          <w:rFonts w:ascii="Times New Roman" w:hAnsi="Times New Roman" w:cs="Times New Roman"/>
          <w:sz w:val="24"/>
          <w:szCs w:val="24"/>
        </w:rPr>
        <w:fldChar w:fldCharType="end"/>
      </w:r>
      <w:r w:rsidR="00DC754E">
        <w:rPr>
          <w:rFonts w:ascii="Times New Roman" w:hAnsi="Times New Roman" w:cs="Times New Roman"/>
          <w:sz w:val="24"/>
          <w:szCs w:val="24"/>
        </w:rPr>
      </w:r>
      <w:r w:rsidR="00DC754E">
        <w:rPr>
          <w:rFonts w:ascii="Times New Roman" w:hAnsi="Times New Roman" w:cs="Times New Roman"/>
          <w:sz w:val="24"/>
          <w:szCs w:val="24"/>
        </w:rPr>
        <w:fldChar w:fldCharType="separate"/>
      </w:r>
      <w:r w:rsidR="00E540ED">
        <w:rPr>
          <w:rFonts w:ascii="Times New Roman" w:hAnsi="Times New Roman" w:cs="Times New Roman"/>
          <w:noProof/>
          <w:sz w:val="24"/>
          <w:szCs w:val="24"/>
        </w:rPr>
        <w:t>(Tucker 1979, Goetz and Prince 1999, Berner et al. 2020, Camps-Valls et al. 2021)</w:t>
      </w:r>
      <w:r w:rsidR="00DC754E">
        <w:rPr>
          <w:rFonts w:ascii="Times New Roman" w:hAnsi="Times New Roman" w:cs="Times New Roman"/>
          <w:sz w:val="24"/>
          <w:szCs w:val="24"/>
        </w:rPr>
        <w:fldChar w:fldCharType="end"/>
      </w:r>
      <w:r w:rsidR="00DC754E">
        <w:rPr>
          <w:rFonts w:ascii="Times New Roman" w:hAnsi="Times New Roman" w:cs="Times New Roman"/>
          <w:sz w:val="24"/>
          <w:szCs w:val="24"/>
        </w:rPr>
        <w:t>.</w:t>
      </w:r>
      <w:r w:rsidR="00E85484">
        <w:rPr>
          <w:rFonts w:ascii="Times New Roman" w:hAnsi="Times New Roman" w:cs="Times New Roman"/>
          <w:sz w:val="24"/>
          <w:szCs w:val="24"/>
        </w:rPr>
        <w:t xml:space="preserve"> </w:t>
      </w:r>
      <w:r w:rsidR="0027670E">
        <w:rPr>
          <w:rFonts w:ascii="Times New Roman" w:hAnsi="Times New Roman" w:cs="Times New Roman"/>
          <w:sz w:val="24"/>
          <w:szCs w:val="24"/>
        </w:rPr>
        <w:t>However,</w:t>
      </w:r>
      <w:r w:rsidR="00E540ED">
        <w:rPr>
          <w:rFonts w:ascii="Times New Roman" w:hAnsi="Times New Roman" w:cs="Times New Roman"/>
          <w:sz w:val="24"/>
          <w:szCs w:val="24"/>
        </w:rPr>
        <w:t xml:space="preserve"> </w:t>
      </w:r>
      <w:r w:rsidR="00E85484">
        <w:rPr>
          <w:rFonts w:ascii="Times New Roman" w:hAnsi="Times New Roman" w:cs="Times New Roman"/>
          <w:sz w:val="24"/>
          <w:szCs w:val="24"/>
        </w:rPr>
        <w:t>time series analyses that use</w:t>
      </w:r>
      <w:r w:rsidR="004D127F">
        <w:rPr>
          <w:rFonts w:ascii="Times New Roman" w:hAnsi="Times New Roman" w:cs="Times New Roman"/>
          <w:sz w:val="24"/>
          <w:szCs w:val="24"/>
        </w:rPr>
        <w:t xml:space="preserve"> measurements</w:t>
      </w:r>
      <w:r w:rsidR="00E85484">
        <w:rPr>
          <w:rFonts w:ascii="Times New Roman" w:hAnsi="Times New Roman" w:cs="Times New Roman"/>
          <w:sz w:val="24"/>
          <w:szCs w:val="24"/>
        </w:rPr>
        <w:t xml:space="preserve"> from multiple sensors are hindered by </w:t>
      </w:r>
      <w:r w:rsidR="00E540ED">
        <w:rPr>
          <w:rFonts w:ascii="Times New Roman" w:hAnsi="Times New Roman" w:cs="Times New Roman"/>
          <w:sz w:val="24"/>
          <w:szCs w:val="24"/>
        </w:rPr>
        <w:t xml:space="preserve">systematic </w:t>
      </w:r>
      <w:r w:rsidR="00E85484">
        <w:rPr>
          <w:rFonts w:ascii="Times New Roman" w:hAnsi="Times New Roman" w:cs="Times New Roman"/>
          <w:sz w:val="24"/>
          <w:szCs w:val="24"/>
        </w:rPr>
        <w:t xml:space="preserve">biases </w:t>
      </w:r>
      <w:r w:rsidR="00E540ED">
        <w:rPr>
          <w:rFonts w:ascii="Times New Roman" w:hAnsi="Times New Roman" w:cs="Times New Roman"/>
          <w:sz w:val="24"/>
          <w:szCs w:val="24"/>
        </w:rPr>
        <w:t>in</w:t>
      </w:r>
      <w:r w:rsidR="00C1090E">
        <w:rPr>
          <w:rFonts w:ascii="Times New Roman" w:hAnsi="Times New Roman" w:cs="Times New Roman"/>
          <w:sz w:val="24"/>
          <w:szCs w:val="24"/>
        </w:rPr>
        <w:t xml:space="preserve"> both</w:t>
      </w:r>
      <w:r w:rsidR="00E540ED">
        <w:rPr>
          <w:rFonts w:ascii="Times New Roman" w:hAnsi="Times New Roman" w:cs="Times New Roman"/>
          <w:sz w:val="24"/>
          <w:szCs w:val="24"/>
        </w:rPr>
        <w:t xml:space="preserve"> individual bands and spectral indices among </w:t>
      </w:r>
      <w:r w:rsidR="00C1090E">
        <w:rPr>
          <w:rFonts w:ascii="Times New Roman" w:hAnsi="Times New Roman" w:cs="Times New Roman"/>
          <w:sz w:val="24"/>
          <w:szCs w:val="24"/>
        </w:rPr>
        <w:t xml:space="preserve">the </w:t>
      </w:r>
      <w:r w:rsidR="00891554">
        <w:rPr>
          <w:rFonts w:ascii="Times New Roman" w:hAnsi="Times New Roman" w:cs="Times New Roman"/>
          <w:sz w:val="24"/>
          <w:szCs w:val="24"/>
        </w:rPr>
        <w:t>Landsat 5 Thematic Mapper (TM), Landsat 7 Enhanced Thematic Mapper Plus (ETM+), and Landsat 8 Operational Land Imager (OLI)</w:t>
      </w:r>
      <w:r w:rsidR="00EC3CA4">
        <w:rPr>
          <w:rFonts w:ascii="Times New Roman" w:hAnsi="Times New Roman" w:cs="Times New Roman"/>
          <w:sz w:val="24"/>
          <w:szCs w:val="24"/>
        </w:rPr>
        <w:t xml:space="preserve"> </w:t>
      </w:r>
      <w:r w:rsidR="00E7700F">
        <w:rPr>
          <w:rFonts w:ascii="Times New Roman" w:hAnsi="Times New Roman" w:cs="Times New Roman"/>
          <w:sz w:val="24"/>
          <w:szCs w:val="24"/>
        </w:rPr>
        <w:t xml:space="preserve">sensors </w:t>
      </w:r>
      <w:r w:rsidR="0003542E">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bC4gMjAxNiwgQmVybmVyIGV0IGFsLiAyMDIwLCBCZXJuZXIgYW5kIEdvZXR6IDIwMjIpPC9EaXNw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==
</w:fldData>
        </w:fldChar>
      </w:r>
      <w:r w:rsidR="00C93BA7">
        <w:rPr>
          <w:rFonts w:ascii="Times New Roman" w:hAnsi="Times New Roman" w:cs="Times New Roman"/>
          <w:sz w:val="24"/>
          <w:szCs w:val="24"/>
        </w:rPr>
        <w:instrText xml:space="preserve"> ADDIN EN.CITE </w:instrText>
      </w:r>
      <w:r w:rsidR="00C93BA7">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bC4gMjAxNiwgQmVybmVyIGV0IGFsLiAyMDIwLCBCZXJuZXIgYW5kIEdvZXR6IDIwMjIpPC9EaXNw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==
</w:fldData>
        </w:fldChar>
      </w:r>
      <w:r w:rsidR="00C93BA7">
        <w:rPr>
          <w:rFonts w:ascii="Times New Roman" w:hAnsi="Times New Roman" w:cs="Times New Roman"/>
          <w:sz w:val="24"/>
          <w:szCs w:val="24"/>
        </w:rPr>
        <w:instrText xml:space="preserve"> ADDIN EN.CITE.DATA </w:instrText>
      </w:r>
      <w:r w:rsidR="00C93BA7">
        <w:rPr>
          <w:rFonts w:ascii="Times New Roman" w:hAnsi="Times New Roman" w:cs="Times New Roman"/>
          <w:sz w:val="24"/>
          <w:szCs w:val="24"/>
        </w:rPr>
      </w:r>
      <w:r w:rsidR="00C93BA7">
        <w:rPr>
          <w:rFonts w:ascii="Times New Roman" w:hAnsi="Times New Roman" w:cs="Times New Roman"/>
          <w:sz w:val="24"/>
          <w:szCs w:val="24"/>
        </w:rPr>
        <w:fldChar w:fldCharType="end"/>
      </w:r>
      <w:r w:rsidR="0003542E">
        <w:rPr>
          <w:rFonts w:ascii="Times New Roman" w:hAnsi="Times New Roman" w:cs="Times New Roman"/>
          <w:sz w:val="24"/>
          <w:szCs w:val="24"/>
        </w:rPr>
        <w:fldChar w:fldCharType="separate"/>
      </w:r>
      <w:r w:rsidR="00C93BA7">
        <w:rPr>
          <w:rFonts w:ascii="Times New Roman" w:hAnsi="Times New Roman" w:cs="Times New Roman"/>
          <w:noProof/>
          <w:sz w:val="24"/>
          <w:szCs w:val="24"/>
        </w:rPr>
        <w:t>(Ju and Masek 2016, Roy et al. 2016, Berner et al. 2020, Berner and Goetz 2022)</w:t>
      </w:r>
      <w:r w:rsidR="0003542E">
        <w:rPr>
          <w:rFonts w:ascii="Times New Roman" w:hAnsi="Times New Roman" w:cs="Times New Roman"/>
          <w:sz w:val="24"/>
          <w:szCs w:val="24"/>
        </w:rPr>
        <w:fldChar w:fldCharType="end"/>
      </w:r>
      <w:r w:rsidR="00891554">
        <w:rPr>
          <w:rFonts w:ascii="Times New Roman" w:hAnsi="Times New Roman" w:cs="Times New Roman"/>
          <w:sz w:val="24"/>
          <w:szCs w:val="24"/>
        </w:rPr>
        <w:t>.</w:t>
      </w:r>
      <w:r w:rsidR="007E4CCC">
        <w:rPr>
          <w:rFonts w:ascii="Times New Roman" w:hAnsi="Times New Roman" w:cs="Times New Roman"/>
          <w:sz w:val="24"/>
          <w:szCs w:val="24"/>
        </w:rPr>
        <w:t xml:space="preserve"> </w:t>
      </w:r>
      <w:r w:rsidR="00EC3CA4">
        <w:rPr>
          <w:rFonts w:ascii="Times New Roman" w:hAnsi="Times New Roman" w:cs="Times New Roman"/>
          <w:sz w:val="24"/>
          <w:szCs w:val="24"/>
        </w:rPr>
        <w:t>If unaccounted for, t</w:t>
      </w:r>
      <w:r w:rsidR="00891554">
        <w:rPr>
          <w:rFonts w:ascii="Times New Roman" w:hAnsi="Times New Roman" w:cs="Times New Roman"/>
          <w:sz w:val="24"/>
          <w:szCs w:val="24"/>
        </w:rPr>
        <w:t xml:space="preserve">hese </w:t>
      </w:r>
      <w:r w:rsidR="00EC3CA4">
        <w:rPr>
          <w:rFonts w:ascii="Times New Roman" w:hAnsi="Times New Roman" w:cs="Times New Roman"/>
          <w:sz w:val="24"/>
          <w:szCs w:val="24"/>
        </w:rPr>
        <w:t xml:space="preserve">biases </w:t>
      </w:r>
      <w:r w:rsidR="00891554">
        <w:rPr>
          <w:rFonts w:ascii="Times New Roman" w:hAnsi="Times New Roman" w:cs="Times New Roman"/>
          <w:sz w:val="24"/>
          <w:szCs w:val="24"/>
        </w:rPr>
        <w:t xml:space="preserve">can introduce </w:t>
      </w:r>
      <w:r w:rsidR="00E85484">
        <w:rPr>
          <w:rFonts w:ascii="Times New Roman" w:hAnsi="Times New Roman" w:cs="Times New Roman"/>
          <w:sz w:val="24"/>
          <w:szCs w:val="24"/>
        </w:rPr>
        <w:t xml:space="preserve">strong </w:t>
      </w:r>
      <w:r w:rsidR="00EC3CA4">
        <w:rPr>
          <w:rFonts w:ascii="Times New Roman" w:hAnsi="Times New Roman" w:cs="Times New Roman"/>
          <w:sz w:val="24"/>
          <w:szCs w:val="24"/>
        </w:rPr>
        <w:t xml:space="preserve">artificial </w:t>
      </w:r>
      <w:r w:rsidR="00891554">
        <w:rPr>
          <w:rFonts w:ascii="Times New Roman" w:hAnsi="Times New Roman" w:cs="Times New Roman"/>
          <w:sz w:val="24"/>
          <w:szCs w:val="24"/>
        </w:rPr>
        <w:t xml:space="preserve">trends into </w:t>
      </w:r>
      <w:r w:rsidR="00E85484">
        <w:rPr>
          <w:rFonts w:ascii="Times New Roman" w:hAnsi="Times New Roman" w:cs="Times New Roman"/>
          <w:sz w:val="24"/>
          <w:szCs w:val="24"/>
        </w:rPr>
        <w:t xml:space="preserve">combined </w:t>
      </w:r>
      <w:r w:rsidR="00891554">
        <w:rPr>
          <w:rFonts w:ascii="Times New Roman" w:hAnsi="Times New Roman" w:cs="Times New Roman"/>
          <w:sz w:val="24"/>
          <w:szCs w:val="24"/>
        </w:rPr>
        <w:t>time</w:t>
      </w:r>
      <w:r w:rsidR="00E85484">
        <w:rPr>
          <w:rFonts w:ascii="Times New Roman" w:hAnsi="Times New Roman" w:cs="Times New Roman"/>
          <w:sz w:val="24"/>
          <w:szCs w:val="24"/>
        </w:rPr>
        <w:t xml:space="preserve"> series, such as</w:t>
      </w:r>
      <w:r w:rsidR="00EC3CA4">
        <w:rPr>
          <w:rFonts w:ascii="Times New Roman" w:hAnsi="Times New Roman" w:cs="Times New Roman"/>
          <w:sz w:val="24"/>
          <w:szCs w:val="24"/>
        </w:rPr>
        <w:t xml:space="preserve"> </w:t>
      </w:r>
      <w:r w:rsidR="00891554">
        <w:rPr>
          <w:rFonts w:ascii="Times New Roman" w:hAnsi="Times New Roman" w:cs="Times New Roman"/>
          <w:sz w:val="24"/>
          <w:szCs w:val="24"/>
        </w:rPr>
        <w:t xml:space="preserve">spurious increases in NDVI </w:t>
      </w:r>
      <w:r w:rsidR="00187CFE">
        <w:rPr>
          <w:rFonts w:ascii="Times New Roman" w:hAnsi="Times New Roman" w:cs="Times New Roman"/>
          <w:sz w:val="24"/>
          <w:szCs w:val="24"/>
        </w:rPr>
        <w:t xml:space="preserve">over time </w:t>
      </w:r>
      <w:r w:rsidR="00891554">
        <w:rPr>
          <w:rFonts w:ascii="Times New Roman" w:hAnsi="Times New Roman" w:cs="Times New Roman"/>
          <w:sz w:val="24"/>
          <w:szCs w:val="24"/>
        </w:rPr>
        <w:t>(</w:t>
      </w:r>
      <w:r w:rsidR="00EC3CA4">
        <w:rPr>
          <w:rFonts w:ascii="Times New Roman" w:hAnsi="Times New Roman" w:cs="Times New Roman"/>
          <w:sz w:val="24"/>
          <w:szCs w:val="24"/>
        </w:rPr>
        <w:t>“</w:t>
      </w:r>
      <w:r w:rsidR="00891554">
        <w:rPr>
          <w:rFonts w:ascii="Times New Roman" w:hAnsi="Times New Roman" w:cs="Times New Roman"/>
          <w:sz w:val="24"/>
          <w:szCs w:val="24"/>
        </w:rPr>
        <w:t>greening</w:t>
      </w:r>
      <w:r w:rsidR="00EC3CA4">
        <w:rPr>
          <w:rFonts w:ascii="Times New Roman" w:hAnsi="Times New Roman" w:cs="Times New Roman"/>
          <w:sz w:val="24"/>
          <w:szCs w:val="24"/>
        </w:rPr>
        <w:t>”</w:t>
      </w:r>
      <w:r w:rsidR="00891554">
        <w:rPr>
          <w:rFonts w:ascii="Times New Roman" w:hAnsi="Times New Roman" w:cs="Times New Roman"/>
          <w:sz w:val="24"/>
          <w:szCs w:val="24"/>
        </w:rPr>
        <w:t>) (Sulla-Menashe et al. 2017).</w:t>
      </w:r>
      <w:r w:rsidR="00882101">
        <w:rPr>
          <w:rFonts w:ascii="Times New Roman" w:hAnsi="Times New Roman" w:cs="Times New Roman"/>
          <w:sz w:val="24"/>
          <w:szCs w:val="24"/>
        </w:rPr>
        <w:t xml:space="preserve"> </w:t>
      </w:r>
      <w:r w:rsidR="007E1D6D">
        <w:rPr>
          <w:rFonts w:ascii="Times New Roman" w:hAnsi="Times New Roman" w:cs="Times New Roman"/>
          <w:sz w:val="24"/>
          <w:szCs w:val="24"/>
        </w:rPr>
        <w:t xml:space="preserve">Existing approaches </w:t>
      </w:r>
      <w:r w:rsidR="0003542E">
        <w:rPr>
          <w:rFonts w:ascii="Times New Roman" w:hAnsi="Times New Roman" w:cs="Times New Roman"/>
          <w:sz w:val="24"/>
          <w:szCs w:val="24"/>
        </w:rPr>
        <w:t xml:space="preserve">for </w:t>
      </w:r>
      <w:r w:rsidR="00882101">
        <w:rPr>
          <w:rFonts w:ascii="Times New Roman" w:hAnsi="Times New Roman" w:cs="Times New Roman"/>
          <w:sz w:val="24"/>
          <w:szCs w:val="24"/>
        </w:rPr>
        <w:t xml:space="preserve">cross-sensor calibration focus on </w:t>
      </w:r>
      <w:r w:rsidR="007E1D6D">
        <w:rPr>
          <w:rFonts w:ascii="Times New Roman" w:hAnsi="Times New Roman" w:cs="Times New Roman"/>
          <w:sz w:val="24"/>
          <w:szCs w:val="24"/>
        </w:rPr>
        <w:t>linear corrections</w:t>
      </w:r>
      <w:r w:rsidR="00882101">
        <w:rPr>
          <w:rFonts w:ascii="Times New Roman" w:hAnsi="Times New Roman" w:cs="Times New Roman"/>
          <w:sz w:val="24"/>
          <w:szCs w:val="24"/>
        </w:rPr>
        <w:t xml:space="preserve"> </w:t>
      </w:r>
      <w:r w:rsidR="00882101">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bC4gMjAxNik8L0Rpc3BsYXlUZXh0PjxyZWNvcmQ+PHJlYy1udW1iZXI+MzU5MDwvcmVjLW51bWJl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</w:fldData>
        </w:fldChar>
      </w:r>
      <w:r w:rsidR="00882101">
        <w:rPr>
          <w:rFonts w:ascii="Times New Roman" w:hAnsi="Times New Roman" w:cs="Times New Roman"/>
          <w:sz w:val="24"/>
          <w:szCs w:val="24"/>
        </w:rPr>
        <w:instrText xml:space="preserve"> ADDIN EN.CITE </w:instrText>
      </w:r>
      <w:r w:rsidR="00882101">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bC4gMjAxNik8L0Rpc3BsYXlUZXh0PjxyZWNvcmQ+PHJlYy1udW1iZXI+MzU5MDwvcmVjLW51bWJl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</w:fldData>
        </w:fldChar>
      </w:r>
      <w:r w:rsidR="00882101">
        <w:rPr>
          <w:rFonts w:ascii="Times New Roman" w:hAnsi="Times New Roman" w:cs="Times New Roman"/>
          <w:sz w:val="24"/>
          <w:szCs w:val="24"/>
        </w:rPr>
        <w:instrText xml:space="preserve"> ADDIN EN.CITE.DATA </w:instrText>
      </w:r>
      <w:r w:rsidR="00882101">
        <w:rPr>
          <w:rFonts w:ascii="Times New Roman" w:hAnsi="Times New Roman" w:cs="Times New Roman"/>
          <w:sz w:val="24"/>
          <w:szCs w:val="24"/>
        </w:rPr>
      </w:r>
      <w:r w:rsidR="00882101">
        <w:rPr>
          <w:rFonts w:ascii="Times New Roman" w:hAnsi="Times New Roman" w:cs="Times New Roman"/>
          <w:sz w:val="24"/>
          <w:szCs w:val="24"/>
        </w:rPr>
        <w:fldChar w:fldCharType="end"/>
      </w:r>
      <w:r w:rsidR="00882101">
        <w:rPr>
          <w:rFonts w:ascii="Times New Roman" w:hAnsi="Times New Roman" w:cs="Times New Roman"/>
          <w:sz w:val="24"/>
          <w:szCs w:val="24"/>
        </w:rPr>
      </w:r>
      <w:r w:rsidR="00882101">
        <w:rPr>
          <w:rFonts w:ascii="Times New Roman" w:hAnsi="Times New Roman" w:cs="Times New Roman"/>
          <w:sz w:val="24"/>
          <w:szCs w:val="24"/>
        </w:rPr>
        <w:fldChar w:fldCharType="separate"/>
      </w:r>
      <w:r w:rsidR="00882101">
        <w:rPr>
          <w:rFonts w:ascii="Times New Roman" w:hAnsi="Times New Roman" w:cs="Times New Roman"/>
          <w:noProof/>
          <w:sz w:val="24"/>
          <w:szCs w:val="24"/>
        </w:rPr>
        <w:t>(Ju and Masek 2016, Roy et al. 2016)</w:t>
      </w:r>
      <w:r w:rsidR="00882101">
        <w:rPr>
          <w:rFonts w:ascii="Times New Roman" w:hAnsi="Times New Roman" w:cs="Times New Roman"/>
          <w:sz w:val="24"/>
          <w:szCs w:val="24"/>
        </w:rPr>
        <w:fldChar w:fldCharType="end"/>
      </w:r>
      <w:r w:rsidR="007E1D6D">
        <w:rPr>
          <w:rFonts w:ascii="Times New Roman" w:hAnsi="Times New Roman" w:cs="Times New Roman"/>
          <w:sz w:val="24"/>
          <w:szCs w:val="24"/>
        </w:rPr>
        <w:t>, but not all relationships are linear</w:t>
      </w:r>
      <w:r w:rsidR="00882101">
        <w:rPr>
          <w:rFonts w:ascii="Times New Roman" w:hAnsi="Times New Roman" w:cs="Times New Roman"/>
          <w:sz w:val="24"/>
          <w:szCs w:val="24"/>
        </w:rPr>
        <w:t xml:space="preserve"> and corrections are available for a limited number of spectral indices, like NDVI.</w:t>
      </w:r>
      <w:r w:rsidR="00BF6AB4">
        <w:rPr>
          <w:rFonts w:ascii="Times New Roman" w:hAnsi="Times New Roman" w:cs="Times New Roman"/>
          <w:sz w:val="24"/>
          <w:szCs w:val="24"/>
        </w:rPr>
        <w:t xml:space="preserve"> </w:t>
      </w:r>
      <w:r w:rsidR="00187CFE">
        <w:rPr>
          <w:rFonts w:ascii="Times New Roman" w:hAnsi="Times New Roman" w:cs="Times New Roman"/>
          <w:sz w:val="24"/>
          <w:szCs w:val="24"/>
        </w:rPr>
        <w:t xml:space="preserve">Another </w:t>
      </w:r>
      <w:r w:rsidR="00FA1159">
        <w:rPr>
          <w:rFonts w:ascii="Times New Roman" w:hAnsi="Times New Roman" w:cs="Times New Roman"/>
          <w:sz w:val="24"/>
          <w:szCs w:val="24"/>
        </w:rPr>
        <w:t xml:space="preserve">potential </w:t>
      </w:r>
      <w:r w:rsidR="00187CFE">
        <w:rPr>
          <w:rFonts w:ascii="Times New Roman" w:hAnsi="Times New Roman" w:cs="Times New Roman"/>
          <w:sz w:val="24"/>
          <w:szCs w:val="24"/>
        </w:rPr>
        <w:t xml:space="preserve">hindrance when analyzing Landsat time series is the irregular timing of </w:t>
      </w:r>
      <w:r w:rsidR="008B36FF">
        <w:rPr>
          <w:rFonts w:ascii="Times New Roman" w:hAnsi="Times New Roman" w:cs="Times New Roman"/>
          <w:sz w:val="24"/>
          <w:szCs w:val="24"/>
        </w:rPr>
        <w:t>clear-sky acquisitions</w:t>
      </w:r>
      <w:r w:rsidR="00FA1159">
        <w:rPr>
          <w:rFonts w:ascii="Times New Roman" w:hAnsi="Times New Roman" w:cs="Times New Roman"/>
          <w:sz w:val="24"/>
          <w:szCs w:val="24"/>
        </w:rPr>
        <w:t>.</w:t>
      </w:r>
      <w:r w:rsidR="00BF6AB4">
        <w:rPr>
          <w:rFonts w:ascii="Times New Roman" w:hAnsi="Times New Roman" w:cs="Times New Roman"/>
          <w:sz w:val="24"/>
          <w:szCs w:val="24"/>
        </w:rPr>
        <w:t xml:space="preserve"> </w:t>
      </w:r>
      <w:r w:rsidR="00FA1159">
        <w:rPr>
          <w:rFonts w:ascii="Times New Roman" w:hAnsi="Times New Roman" w:cs="Times New Roman"/>
          <w:sz w:val="24"/>
          <w:szCs w:val="24"/>
        </w:rPr>
        <w:t xml:space="preserve">This can make it challenging to characterize </w:t>
      </w:r>
      <w:r w:rsidR="0011636F">
        <w:rPr>
          <w:rFonts w:ascii="Times New Roman" w:hAnsi="Times New Roman" w:cs="Times New Roman"/>
          <w:sz w:val="24"/>
          <w:szCs w:val="24"/>
        </w:rPr>
        <w:t xml:space="preserve">the </w:t>
      </w:r>
      <w:r w:rsidR="00FA1159">
        <w:rPr>
          <w:rFonts w:ascii="Times New Roman" w:hAnsi="Times New Roman" w:cs="Times New Roman"/>
          <w:sz w:val="24"/>
          <w:szCs w:val="24"/>
        </w:rPr>
        <w:t xml:space="preserve">NDVI or other spectral indices at a desired phenological stage (e.g., peak summer) and is especially problematic in regions with short growing seasons, such as the Arctic </w:t>
      </w:r>
      <w:r w:rsidR="00FA1159">
        <w:rPr>
          <w:rFonts w:ascii="Times New Roman" w:hAnsi="Times New Roman" w:cs="Times New Roman"/>
          <w:sz w:val="24"/>
          <w:szCs w:val="24"/>
        </w:rPr>
        <w:fldChar w:fldCharType="begin"/>
      </w:r>
      <w:r w:rsidR="00FA1159">
        <w:rPr>
          <w:rFonts w:ascii="Times New Roman" w:hAnsi="Times New Roman" w:cs="Times New Roman"/>
          <w:sz w:val="24"/>
          <w:szCs w:val="24"/>
        </w:rPr>
        <w:instrText xml:space="preserve"> ADDIN EN.CITE &lt;EndNote&gt;&lt;Cite&gt;&lt;Author&gt;Berner&lt;/Author&gt;&lt;Year&gt;2020&lt;/Year&gt;&lt;RecNum&gt;3755&lt;/RecNum&gt;&lt;DisplayText&gt;(Berner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FA1159">
        <w:rPr>
          <w:rFonts w:ascii="Times New Roman" w:hAnsi="Times New Roman" w:cs="Times New Roman"/>
          <w:sz w:val="24"/>
          <w:szCs w:val="24"/>
        </w:rPr>
        <w:fldChar w:fldCharType="separate"/>
      </w:r>
      <w:r w:rsidR="00FA1159">
        <w:rPr>
          <w:rFonts w:ascii="Times New Roman" w:hAnsi="Times New Roman" w:cs="Times New Roman"/>
          <w:noProof/>
          <w:sz w:val="24"/>
          <w:szCs w:val="24"/>
        </w:rPr>
        <w:t>(Berner et al. 2020)</w:t>
      </w:r>
      <w:r w:rsidR="00FA1159">
        <w:rPr>
          <w:rFonts w:ascii="Times New Roman" w:hAnsi="Times New Roman" w:cs="Times New Roman"/>
          <w:sz w:val="24"/>
          <w:szCs w:val="24"/>
        </w:rPr>
        <w:fldChar w:fldCharType="end"/>
      </w:r>
      <w:r w:rsidR="00FA1159">
        <w:rPr>
          <w:rFonts w:ascii="Times New Roman" w:hAnsi="Times New Roman" w:cs="Times New Roman"/>
          <w:sz w:val="24"/>
          <w:szCs w:val="24"/>
        </w:rPr>
        <w:t xml:space="preserve">. </w:t>
      </w:r>
      <w:r w:rsidR="008E00FD">
        <w:rPr>
          <w:rFonts w:ascii="Times New Roman" w:hAnsi="Times New Roman" w:cs="Times New Roman"/>
          <w:sz w:val="24"/>
          <w:szCs w:val="24"/>
        </w:rPr>
        <w:t xml:space="preserve">Simple calculations of annual maximum NDVI will </w:t>
      </w:r>
      <w:r w:rsidR="0011636F">
        <w:rPr>
          <w:rFonts w:ascii="Times New Roman" w:hAnsi="Times New Roman" w:cs="Times New Roman"/>
          <w:sz w:val="24"/>
          <w:szCs w:val="24"/>
        </w:rPr>
        <w:t xml:space="preserve">have a low </w:t>
      </w:r>
      <w:r w:rsidR="008E00FD">
        <w:rPr>
          <w:rFonts w:ascii="Times New Roman" w:hAnsi="Times New Roman" w:cs="Times New Roman"/>
          <w:sz w:val="24"/>
          <w:szCs w:val="24"/>
        </w:rPr>
        <w:t>bias early in the Landsat record</w:t>
      </w:r>
      <w:r w:rsidR="0011636F">
        <w:rPr>
          <w:rFonts w:ascii="Times New Roman" w:hAnsi="Times New Roman" w:cs="Times New Roman"/>
          <w:sz w:val="24"/>
          <w:szCs w:val="24"/>
        </w:rPr>
        <w:t>,</w:t>
      </w:r>
      <w:r w:rsidR="008E00FD">
        <w:rPr>
          <w:rFonts w:ascii="Times New Roman" w:hAnsi="Times New Roman" w:cs="Times New Roman"/>
          <w:sz w:val="24"/>
          <w:szCs w:val="24"/>
        </w:rPr>
        <w:t xml:space="preserve"> but less so during later years when more observations are available </w:t>
      </w:r>
      <w:r w:rsidR="0011636F">
        <w:rPr>
          <w:rFonts w:ascii="Times New Roman" w:hAnsi="Times New Roman" w:cs="Times New Roman"/>
          <w:sz w:val="24"/>
          <w:szCs w:val="24"/>
        </w:rPr>
        <w:t xml:space="preserve">during </w:t>
      </w:r>
      <w:r w:rsidR="00DD2813">
        <w:rPr>
          <w:rFonts w:ascii="Times New Roman" w:hAnsi="Times New Roman" w:cs="Times New Roman"/>
          <w:sz w:val="24"/>
          <w:szCs w:val="24"/>
        </w:rPr>
        <w:t>each growing season</w:t>
      </w:r>
      <w:r w:rsidR="0011636F">
        <w:rPr>
          <w:rFonts w:ascii="Times New Roman" w:hAnsi="Times New Roman" w:cs="Times New Roman"/>
          <w:sz w:val="24"/>
          <w:szCs w:val="24"/>
        </w:rPr>
        <w:t>.</w:t>
      </w:r>
      <w:r w:rsidR="00DD2813">
        <w:rPr>
          <w:rFonts w:ascii="Times New Roman" w:hAnsi="Times New Roman" w:cs="Times New Roman"/>
          <w:sz w:val="24"/>
          <w:szCs w:val="24"/>
        </w:rPr>
        <w:t xml:space="preserve"> </w:t>
      </w:r>
      <w:r w:rsidR="0011636F">
        <w:rPr>
          <w:rFonts w:ascii="Times New Roman" w:hAnsi="Times New Roman" w:cs="Times New Roman"/>
          <w:sz w:val="24"/>
          <w:szCs w:val="24"/>
        </w:rPr>
        <w:t>H</w:t>
      </w:r>
      <w:r w:rsidR="00DD2813">
        <w:rPr>
          <w:rFonts w:ascii="Times New Roman" w:hAnsi="Times New Roman" w:cs="Times New Roman"/>
          <w:sz w:val="24"/>
          <w:szCs w:val="24"/>
        </w:rPr>
        <w:t>ence</w:t>
      </w:r>
      <w:r w:rsidR="0011636F">
        <w:rPr>
          <w:rFonts w:ascii="Times New Roman" w:hAnsi="Times New Roman" w:cs="Times New Roman"/>
          <w:sz w:val="24"/>
          <w:szCs w:val="24"/>
        </w:rPr>
        <w:t>,</w:t>
      </w:r>
      <w:r w:rsidR="00DD2813">
        <w:rPr>
          <w:rFonts w:ascii="Times New Roman" w:hAnsi="Times New Roman" w:cs="Times New Roman"/>
          <w:sz w:val="24"/>
          <w:szCs w:val="24"/>
        </w:rPr>
        <w:t xml:space="preserve"> </w:t>
      </w:r>
      <w:r w:rsidR="0011636F">
        <w:rPr>
          <w:rFonts w:ascii="Times New Roman" w:hAnsi="Times New Roman" w:cs="Times New Roman"/>
          <w:sz w:val="24"/>
          <w:szCs w:val="24"/>
        </w:rPr>
        <w:t xml:space="preserve">again, </w:t>
      </w:r>
      <w:r w:rsidR="00DD2813">
        <w:rPr>
          <w:rFonts w:ascii="Times New Roman" w:hAnsi="Times New Roman" w:cs="Times New Roman"/>
          <w:sz w:val="24"/>
          <w:szCs w:val="24"/>
        </w:rPr>
        <w:t xml:space="preserve">care is needed </w:t>
      </w:r>
      <w:r w:rsidR="0011636F">
        <w:rPr>
          <w:rFonts w:ascii="Times New Roman" w:hAnsi="Times New Roman" w:cs="Times New Roman"/>
          <w:sz w:val="24"/>
          <w:szCs w:val="24"/>
        </w:rPr>
        <w:t>to avoid the</w:t>
      </w:r>
      <w:r w:rsidR="00DD2813">
        <w:rPr>
          <w:rFonts w:ascii="Times New Roman" w:hAnsi="Times New Roman" w:cs="Times New Roman"/>
          <w:sz w:val="24"/>
          <w:szCs w:val="24"/>
        </w:rPr>
        <w:t xml:space="preserve"> introduc</w:t>
      </w:r>
      <w:r w:rsidR="0011636F">
        <w:rPr>
          <w:rFonts w:ascii="Times New Roman" w:hAnsi="Times New Roman" w:cs="Times New Roman"/>
          <w:sz w:val="24"/>
          <w:szCs w:val="24"/>
        </w:rPr>
        <w:t>tion of</w:t>
      </w:r>
      <w:r w:rsidR="00DD2813">
        <w:rPr>
          <w:rFonts w:ascii="Times New Roman" w:hAnsi="Times New Roman" w:cs="Times New Roman"/>
          <w:sz w:val="24"/>
          <w:szCs w:val="24"/>
        </w:rPr>
        <w:t xml:space="preserve"> spurious greening trends into the time series </w:t>
      </w:r>
      <w:r w:rsidR="00DD2813">
        <w:rPr>
          <w:rFonts w:ascii="Times New Roman" w:hAnsi="Times New Roman" w:cs="Times New Roman"/>
          <w:sz w:val="24"/>
          <w:szCs w:val="24"/>
        </w:rPr>
        <w:fldChar w:fldCharType="begin"/>
      </w:r>
      <w:r w:rsidR="00DD2813">
        <w:rPr>
          <w:rFonts w:ascii="Times New Roman" w:hAnsi="Times New Roman" w:cs="Times New Roman"/>
          <w:sz w:val="24"/>
          <w:szCs w:val="24"/>
        </w:rPr>
        <w:instrText xml:space="preserve"> ADDIN EN.CITE &lt;EndNote&gt;&lt;Cite&gt;&lt;Author&gt;Berner&lt;/Author&gt;&lt;Year&gt;2020&lt;/Year&gt;&lt;RecNum&gt;3755&lt;/RecNum&gt;&lt;DisplayText&gt;(Berner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DD2813">
        <w:rPr>
          <w:rFonts w:ascii="Times New Roman" w:hAnsi="Times New Roman" w:cs="Times New Roman"/>
          <w:sz w:val="24"/>
          <w:szCs w:val="24"/>
        </w:rPr>
        <w:fldChar w:fldCharType="separate"/>
      </w:r>
      <w:r w:rsidR="00DD2813">
        <w:rPr>
          <w:rFonts w:ascii="Times New Roman" w:hAnsi="Times New Roman" w:cs="Times New Roman"/>
          <w:noProof/>
          <w:sz w:val="24"/>
          <w:szCs w:val="24"/>
        </w:rPr>
        <w:t>(Berner et al. 2020)</w:t>
      </w:r>
      <w:r w:rsidR="00DD2813">
        <w:rPr>
          <w:rFonts w:ascii="Times New Roman" w:hAnsi="Times New Roman" w:cs="Times New Roman"/>
          <w:sz w:val="24"/>
          <w:szCs w:val="24"/>
        </w:rPr>
        <w:fldChar w:fldCharType="end"/>
      </w:r>
      <w:r w:rsidR="00DD2813">
        <w:rPr>
          <w:rFonts w:ascii="Times New Roman" w:hAnsi="Times New Roman" w:cs="Times New Roman"/>
          <w:sz w:val="24"/>
          <w:szCs w:val="24"/>
        </w:rPr>
        <w:t>.</w:t>
      </w:r>
      <w:r w:rsidR="00EA73F1">
        <w:rPr>
          <w:rFonts w:ascii="Times New Roman" w:hAnsi="Times New Roman" w:cs="Times New Roman"/>
          <w:sz w:val="24"/>
          <w:szCs w:val="24"/>
        </w:rPr>
        <w:t xml:space="preserve"> While Landsat data are more readily available than ever before, there are lingering issues that present challenge</w:t>
      </w:r>
      <w:r w:rsidR="00367507">
        <w:rPr>
          <w:rFonts w:ascii="Times New Roman" w:hAnsi="Times New Roman" w:cs="Times New Roman"/>
          <w:sz w:val="24"/>
          <w:szCs w:val="24"/>
        </w:rPr>
        <w:t xml:space="preserve">s to specialists and non-specialists alike. </w:t>
      </w:r>
      <w:r w:rsidR="00EA73F1">
        <w:rPr>
          <w:rFonts w:ascii="Times New Roman" w:hAnsi="Times New Roman" w:cs="Times New Roman"/>
          <w:sz w:val="24"/>
          <w:szCs w:val="24"/>
        </w:rPr>
        <w:t xml:space="preserve"> </w:t>
      </w:r>
    </w:p>
    <w:p w14:paraId="308474E7" w14:textId="77777777" w:rsidR="004D127F" w:rsidRDefault="004D127F" w:rsidP="00D7087C">
      <w:pPr>
        <w:pStyle w:val="NoSpacing"/>
        <w:rPr>
          <w:rFonts w:ascii="Times New Roman" w:hAnsi="Times New Roman" w:cs="Times New Roman"/>
          <w:sz w:val="24"/>
          <w:szCs w:val="24"/>
        </w:rPr>
      </w:pPr>
    </w:p>
    <w:p w14:paraId="5C5B982D" w14:textId="77777777" w:rsidR="00A8338D" w:rsidRDefault="00CB5ED3" w:rsidP="00C81F1B">
      <w:pPr>
        <w:pStyle w:val="Heading2"/>
      </w:pPr>
      <w:r>
        <w:t>The lsatTS package</w:t>
      </w:r>
    </w:p>
    <w:p w14:paraId="6A7D433C" w14:textId="61D13B47" w:rsidR="00ED35A2" w:rsidRDefault="00A8338D" w:rsidP="00211EE3">
      <w:pPr>
        <w:pStyle w:val="NoSpacing"/>
        <w:rPr>
          <w:rFonts w:ascii="Times New Roman" w:hAnsi="Times New Roman" w:cs="Times New Roman"/>
          <w:sz w:val="24"/>
          <w:szCs w:val="24"/>
        </w:rPr>
      </w:pPr>
      <w:bookmarkStart w:id="1" w:name="_Hlk90459856"/>
      <w:r>
        <w:rPr>
          <w:rFonts w:ascii="Times New Roman" w:hAnsi="Times New Roman" w:cs="Times New Roman"/>
          <w:sz w:val="24"/>
          <w:szCs w:val="24"/>
        </w:rPr>
        <w:t xml:space="preserve">We developed the </w:t>
      </w:r>
      <w:r w:rsidRPr="00792C3C">
        <w:rPr>
          <w:rFonts w:ascii="Times New Roman" w:hAnsi="Times New Roman" w:cs="Times New Roman"/>
          <w:sz w:val="24"/>
          <w:szCs w:val="24"/>
        </w:rPr>
        <w:t xml:space="preserve">R package </w:t>
      </w:r>
      <w:r w:rsidRPr="00792C3C">
        <w:rPr>
          <w:rFonts w:ascii="Times New Roman" w:hAnsi="Times New Roman" w:cs="Times New Roman"/>
          <w:i/>
          <w:iCs/>
          <w:sz w:val="24"/>
          <w:szCs w:val="24"/>
        </w:rPr>
        <w:t xml:space="preserve">lsatTS </w:t>
      </w:r>
      <w:r w:rsidRPr="00792C3C">
        <w:rPr>
          <w:rFonts w:ascii="Times New Roman" w:hAnsi="Times New Roman" w:cs="Times New Roman"/>
          <w:sz w:val="24"/>
          <w:szCs w:val="24"/>
        </w:rPr>
        <w:t xml:space="preserve">to facilitate </w:t>
      </w:r>
      <w:r>
        <w:rPr>
          <w:rFonts w:ascii="Times New Roman" w:hAnsi="Times New Roman" w:cs="Times New Roman"/>
          <w:sz w:val="24"/>
          <w:szCs w:val="24"/>
        </w:rPr>
        <w:t xml:space="preserve">sample-based time series analysis </w:t>
      </w:r>
      <w:r w:rsidRPr="00792C3C">
        <w:rPr>
          <w:rFonts w:ascii="Times New Roman" w:hAnsi="Times New Roman" w:cs="Times New Roman"/>
          <w:sz w:val="24"/>
          <w:szCs w:val="24"/>
        </w:rPr>
        <w:t>of spectral indices</w:t>
      </w:r>
      <w:r w:rsidR="00B62D7F">
        <w:rPr>
          <w:rFonts w:ascii="Times New Roman" w:hAnsi="Times New Roman" w:cs="Times New Roman"/>
          <w:sz w:val="24"/>
          <w:szCs w:val="24"/>
        </w:rPr>
        <w:t xml:space="preserve"> </w:t>
      </w:r>
      <w:r w:rsidRPr="00792C3C">
        <w:rPr>
          <w:rFonts w:ascii="Times New Roman" w:hAnsi="Times New Roman" w:cs="Times New Roman"/>
          <w:sz w:val="24"/>
          <w:szCs w:val="24"/>
        </w:rPr>
        <w:t>derived from surface reflectance measur</w:t>
      </w:r>
      <w:r>
        <w:rPr>
          <w:rFonts w:ascii="Times New Roman" w:hAnsi="Times New Roman" w:cs="Times New Roman"/>
          <w:sz w:val="24"/>
          <w:szCs w:val="24"/>
        </w:rPr>
        <w:t xml:space="preserve">ed by </w:t>
      </w:r>
      <w:r w:rsidR="00557FC1">
        <w:rPr>
          <w:rFonts w:ascii="Times New Roman" w:hAnsi="Times New Roman" w:cs="Times New Roman"/>
          <w:sz w:val="24"/>
          <w:szCs w:val="24"/>
        </w:rPr>
        <w:t xml:space="preserve">sensors on </w:t>
      </w:r>
      <w:r>
        <w:rPr>
          <w:rFonts w:ascii="Times New Roman" w:hAnsi="Times New Roman" w:cs="Times New Roman"/>
          <w:sz w:val="24"/>
          <w:szCs w:val="24"/>
        </w:rPr>
        <w:t xml:space="preserve">Landsat </w:t>
      </w:r>
      <w:r w:rsidR="00557FC1">
        <w:rPr>
          <w:rFonts w:ascii="Times New Roman" w:hAnsi="Times New Roman" w:cs="Times New Roman"/>
          <w:sz w:val="24"/>
          <w:szCs w:val="24"/>
        </w:rPr>
        <w:t>5, 7, and 8</w:t>
      </w:r>
      <w:r w:rsidRPr="00792C3C">
        <w:rPr>
          <w:rFonts w:ascii="Times New Roman" w:hAnsi="Times New Roman" w:cs="Times New Roman"/>
          <w:sz w:val="24"/>
          <w:szCs w:val="24"/>
        </w:rPr>
        <w:t>.</w:t>
      </w:r>
      <w:r w:rsidR="008F417E">
        <w:rPr>
          <w:rFonts w:ascii="Times New Roman" w:hAnsi="Times New Roman" w:cs="Times New Roman"/>
          <w:sz w:val="24"/>
          <w:szCs w:val="24"/>
        </w:rPr>
        <w:t xml:space="preserve"> </w:t>
      </w:r>
      <w:r w:rsidR="00C57DA0" w:rsidRPr="005E5395">
        <w:rPr>
          <w:rFonts w:ascii="Times New Roman" w:hAnsi="Times New Roman" w:cs="Times New Roman"/>
          <w:i/>
          <w:iCs/>
          <w:sz w:val="24"/>
          <w:szCs w:val="24"/>
        </w:rPr>
        <w:t>lsatTS</w:t>
      </w:r>
      <w:r w:rsidR="00C57DA0">
        <w:rPr>
          <w:rFonts w:ascii="Times New Roman" w:hAnsi="Times New Roman" w:cs="Times New Roman"/>
          <w:sz w:val="24"/>
          <w:szCs w:val="24"/>
        </w:rPr>
        <w:t xml:space="preserve"> grew out of recent research projects that assessed changes in vegetation greenness across the Arctic tundra and boreal forest biomes since the early 1980s </w:t>
      </w:r>
      <w:r w:rsidR="001B11B4">
        <w:rPr>
          <w:rFonts w:ascii="Times New Roman" w:hAnsi="Times New Roman" w:cs="Times New Roman"/>
          <w:sz w:val="24"/>
          <w:szCs w:val="24"/>
        </w:rPr>
        <w:fldChar w:fldCharType="begin"/>
      </w:r>
      <w:r w:rsidR="00950F3B">
        <w:rPr>
          <w:rFonts w:ascii="Times New Roman" w:hAnsi="Times New Roman" w:cs="Times New Roman"/>
          <w:sz w:val="24"/>
          <w:szCs w:val="24"/>
        </w:rPr>
        <w:instrText xml:space="preserve"> ADDIN EN.CITE &lt;EndNote&gt;&lt;Cite&gt;&lt;Author&gt;Berner&lt;/Author&gt;&lt;Year&gt;2022&lt;/Year&gt;&lt;RecNum&gt;4460&lt;/RecNum&gt;&lt;DisplayText&gt;(Berner et al. 2020, Berner and Goetz 2022)&lt;/DisplayText&gt;&lt;record&gt;&lt;rec-number&gt;4460&lt;/rec-number&gt;&lt;foreign-keys&gt;&lt;key app="EN" db-id="przrz2xfys0et6es02qx0adprs59z2erxf5t" timestamp="1613410286"&gt;4460&lt;/key&gt;&lt;/foreign-keys&gt;&lt;ref-type name="Journal Article"&gt;17&lt;/ref-type&gt;&lt;contributors&gt;&lt;authors&gt;&lt;author&gt;Berner, L.T.&lt;/author&gt;&lt;author&gt;Goetz, S.J.&lt;/author&gt;&lt;/authors&gt;&lt;/contributors&gt;&lt;titles&gt;&lt;title&gt;Satellite observations document trends consistent with a boreal forest biome shift&lt;/title&gt;&lt;secondary-title&gt;Global Change Biology&lt;/secondary-title&gt;&lt;/titles&gt;&lt;periodical&gt;&lt;full-title&gt;Global Change Biology&lt;/full-title&gt;&lt;/periodical&gt;&lt;pages&gt;In Press&lt;/pages&gt;&lt;dates&gt;&lt;year&gt;2022&lt;/year&gt;&lt;/dates&gt;&lt;urls&gt;&lt;/urls&gt;&lt;/record&gt;&lt;/Cite&gt;&lt;Cite&gt;&lt;Author&gt;Berner&lt;/Author&gt;&lt;Year&gt;2020&lt;/Year&gt;&lt;RecNum&gt;3755&lt;/RecNum&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1B11B4">
        <w:rPr>
          <w:rFonts w:ascii="Times New Roman" w:hAnsi="Times New Roman" w:cs="Times New Roman"/>
          <w:sz w:val="24"/>
          <w:szCs w:val="24"/>
        </w:rPr>
        <w:fldChar w:fldCharType="separate"/>
      </w:r>
      <w:r w:rsidR="00950F3B">
        <w:rPr>
          <w:rFonts w:ascii="Times New Roman" w:hAnsi="Times New Roman" w:cs="Times New Roman"/>
          <w:noProof/>
          <w:sz w:val="24"/>
          <w:szCs w:val="24"/>
        </w:rPr>
        <w:t>(Berner et al. 2020, Berner and Goetz 2022)</w:t>
      </w:r>
      <w:r w:rsidR="001B11B4">
        <w:rPr>
          <w:rFonts w:ascii="Times New Roman" w:hAnsi="Times New Roman" w:cs="Times New Roman"/>
          <w:sz w:val="24"/>
          <w:szCs w:val="24"/>
        </w:rPr>
        <w:fldChar w:fldCharType="end"/>
      </w:r>
      <w:r w:rsidR="007D4573">
        <w:rPr>
          <w:rFonts w:ascii="Times New Roman" w:hAnsi="Times New Roman" w:cs="Times New Roman"/>
          <w:sz w:val="24"/>
          <w:szCs w:val="24"/>
        </w:rPr>
        <w:t xml:space="preserve">. The methodology </w:t>
      </w:r>
      <w:r w:rsidR="000632ED">
        <w:rPr>
          <w:rFonts w:ascii="Times New Roman" w:hAnsi="Times New Roman" w:cs="Times New Roman"/>
          <w:sz w:val="24"/>
          <w:szCs w:val="24"/>
        </w:rPr>
        <w:t xml:space="preserve">has </w:t>
      </w:r>
      <w:r w:rsidR="007D4573">
        <w:rPr>
          <w:rFonts w:ascii="Times New Roman" w:hAnsi="Times New Roman" w:cs="Times New Roman"/>
          <w:sz w:val="24"/>
          <w:szCs w:val="24"/>
        </w:rPr>
        <w:t xml:space="preserve">since </w:t>
      </w:r>
      <w:r w:rsidR="000632ED">
        <w:rPr>
          <w:rFonts w:ascii="Times New Roman" w:hAnsi="Times New Roman" w:cs="Times New Roman"/>
          <w:sz w:val="24"/>
          <w:szCs w:val="24"/>
        </w:rPr>
        <w:t xml:space="preserve">been used in </w:t>
      </w:r>
      <w:r w:rsidR="007D4573">
        <w:rPr>
          <w:rFonts w:ascii="Times New Roman" w:hAnsi="Times New Roman" w:cs="Times New Roman"/>
          <w:sz w:val="24"/>
          <w:szCs w:val="24"/>
        </w:rPr>
        <w:t xml:space="preserve">a variety of </w:t>
      </w:r>
      <w:r w:rsidR="000632ED">
        <w:rPr>
          <w:rFonts w:ascii="Times New Roman" w:hAnsi="Times New Roman" w:cs="Times New Roman"/>
          <w:sz w:val="24"/>
          <w:szCs w:val="24"/>
        </w:rPr>
        <w:t xml:space="preserve">other </w:t>
      </w:r>
      <w:r w:rsidR="00C57DA0">
        <w:rPr>
          <w:rFonts w:ascii="Times New Roman" w:hAnsi="Times New Roman" w:cs="Times New Roman"/>
          <w:sz w:val="24"/>
          <w:szCs w:val="24"/>
        </w:rPr>
        <w:t xml:space="preserve">research projects focused on specific aspects of </w:t>
      </w:r>
      <w:r w:rsidR="006428EE">
        <w:rPr>
          <w:rFonts w:ascii="Times New Roman" w:hAnsi="Times New Roman" w:cs="Times New Roman"/>
          <w:sz w:val="24"/>
          <w:szCs w:val="24"/>
        </w:rPr>
        <w:t>tundra</w:t>
      </w:r>
      <w:r w:rsidR="00C57DA0">
        <w:rPr>
          <w:rFonts w:ascii="Times New Roman" w:hAnsi="Times New Roman" w:cs="Times New Roman"/>
          <w:sz w:val="24"/>
          <w:szCs w:val="24"/>
        </w:rPr>
        <w:t xml:space="preserve"> and boreal ecology </w:t>
      </w:r>
      <w:r w:rsidR="00C57DA0">
        <w:rPr>
          <w:rFonts w:ascii="Times New Roman" w:hAnsi="Times New Roman" w:cs="Times New Roman"/>
          <w:sz w:val="24"/>
          <w:szCs w:val="24"/>
        </w:rPr>
        <w:fldChar w:fldCharType="begin">
          <w:fldData xml:space="preserve">PEVuZE5vdGU+PENpdGU+PEF1dGhvcj5XYWxrZXI8L0F1dGhvcj48WWVhcj4yMDIxPC9ZZWFyPjxS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</w:fldData>
        </w:fldChar>
      </w:r>
      <w:r w:rsidR="00FB010E">
        <w:rPr>
          <w:rFonts w:ascii="Times New Roman" w:hAnsi="Times New Roman" w:cs="Times New Roman"/>
          <w:sz w:val="24"/>
          <w:szCs w:val="24"/>
        </w:rPr>
        <w:instrText xml:space="preserve"> ADDIN EN.CITE </w:instrText>
      </w:r>
      <w:r w:rsidR="00FB010E">
        <w:rPr>
          <w:rFonts w:ascii="Times New Roman" w:hAnsi="Times New Roman" w:cs="Times New Roman"/>
          <w:sz w:val="24"/>
          <w:szCs w:val="24"/>
        </w:rPr>
        <w:fldChar w:fldCharType="begin">
          <w:fldData xml:space="preserve">PEVuZE5vdGU+PENpdGU+PEF1dGhvcj5XYWxrZXI8L0F1dGhvcj48WWVhcj4yMDIxPC9ZZWFyPjxS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</w:fldData>
        </w:fldChar>
      </w:r>
      <w:r w:rsidR="00FB010E">
        <w:rPr>
          <w:rFonts w:ascii="Times New Roman" w:hAnsi="Times New Roman" w:cs="Times New Roman"/>
          <w:sz w:val="24"/>
          <w:szCs w:val="24"/>
        </w:rPr>
        <w:instrText xml:space="preserve"> ADDIN EN.CITE.DATA </w:instrText>
      </w:r>
      <w:r w:rsidR="00FB010E">
        <w:rPr>
          <w:rFonts w:ascii="Times New Roman" w:hAnsi="Times New Roman" w:cs="Times New Roman"/>
          <w:sz w:val="24"/>
          <w:szCs w:val="24"/>
        </w:rPr>
      </w:r>
      <w:r w:rsidR="00FB010E">
        <w:rPr>
          <w:rFonts w:ascii="Times New Roman" w:hAnsi="Times New Roman" w:cs="Times New Roman"/>
          <w:sz w:val="24"/>
          <w:szCs w:val="24"/>
        </w:rPr>
        <w:fldChar w:fldCharType="end"/>
      </w:r>
      <w:r w:rsidR="00C57DA0">
        <w:rPr>
          <w:rFonts w:ascii="Times New Roman" w:hAnsi="Times New Roman" w:cs="Times New Roman"/>
          <w:sz w:val="24"/>
          <w:szCs w:val="24"/>
        </w:rPr>
      </w:r>
      <w:r w:rsidR="00C57DA0">
        <w:rPr>
          <w:rFonts w:ascii="Times New Roman" w:hAnsi="Times New Roman" w:cs="Times New Roman"/>
          <w:sz w:val="24"/>
          <w:szCs w:val="24"/>
        </w:rPr>
        <w:fldChar w:fldCharType="separate"/>
      </w:r>
      <w:r w:rsidR="00FB010E">
        <w:rPr>
          <w:rFonts w:ascii="Times New Roman" w:hAnsi="Times New Roman" w:cs="Times New Roman"/>
          <w:noProof/>
          <w:sz w:val="24"/>
          <w:szCs w:val="24"/>
        </w:rPr>
        <w:t>(Boyd et al. 2019, Verdonen et al. 2020, Boyd et al. 2021, Gaglioti et al. 2021, Mekonnen et al. 2021, Walker et al. 2021)</w:t>
      </w:r>
      <w:r w:rsidR="00C57DA0">
        <w:rPr>
          <w:rFonts w:ascii="Times New Roman" w:hAnsi="Times New Roman" w:cs="Times New Roman"/>
          <w:sz w:val="24"/>
          <w:szCs w:val="24"/>
        </w:rPr>
        <w:fldChar w:fldCharType="end"/>
      </w:r>
      <w:r w:rsidR="00C57DA0">
        <w:rPr>
          <w:rFonts w:ascii="Times New Roman" w:hAnsi="Times New Roman" w:cs="Times New Roman"/>
          <w:sz w:val="24"/>
          <w:szCs w:val="24"/>
        </w:rPr>
        <w:t>.</w:t>
      </w:r>
      <w:r w:rsidR="00017A95">
        <w:rPr>
          <w:rFonts w:ascii="Times New Roman" w:hAnsi="Times New Roman" w:cs="Times New Roman"/>
          <w:sz w:val="24"/>
          <w:szCs w:val="24"/>
        </w:rPr>
        <w:t xml:space="preserve"> </w:t>
      </w:r>
      <w:r w:rsidR="00C12D7B" w:rsidRPr="007B3D9C">
        <w:rPr>
          <w:rFonts w:ascii="Times New Roman" w:hAnsi="Times New Roman" w:cs="Times New Roman"/>
          <w:i/>
          <w:iCs/>
          <w:sz w:val="24"/>
          <w:szCs w:val="24"/>
        </w:rPr>
        <w:t xml:space="preserve">lsatTS </w:t>
      </w:r>
      <w:r w:rsidR="00C12D7B" w:rsidRPr="007B3D9C">
        <w:rPr>
          <w:rFonts w:ascii="Times New Roman" w:hAnsi="Times New Roman" w:cs="Times New Roman"/>
          <w:sz w:val="24"/>
          <w:szCs w:val="24"/>
        </w:rPr>
        <w:t xml:space="preserve">provides </w:t>
      </w:r>
      <w:r w:rsidR="001A1A95" w:rsidRPr="007B3D9C">
        <w:rPr>
          <w:rFonts w:ascii="Times New Roman" w:hAnsi="Times New Roman" w:cs="Times New Roman"/>
          <w:sz w:val="24"/>
          <w:szCs w:val="24"/>
        </w:rPr>
        <w:t xml:space="preserve">novel functions </w:t>
      </w:r>
      <w:r w:rsidR="007B3D9C" w:rsidRPr="007B3D9C">
        <w:rPr>
          <w:rFonts w:ascii="Times New Roman" w:hAnsi="Times New Roman" w:cs="Times New Roman"/>
          <w:sz w:val="24"/>
          <w:szCs w:val="24"/>
        </w:rPr>
        <w:t xml:space="preserve">that </w:t>
      </w:r>
      <w:r w:rsidR="00524784">
        <w:rPr>
          <w:rFonts w:ascii="Times New Roman" w:hAnsi="Times New Roman" w:cs="Times New Roman"/>
          <w:sz w:val="24"/>
          <w:szCs w:val="24"/>
        </w:rPr>
        <w:t xml:space="preserve">facilitate Landsat </w:t>
      </w:r>
      <w:r w:rsidR="007B3D9C" w:rsidRPr="007B3D9C">
        <w:rPr>
          <w:rFonts w:ascii="Times New Roman" w:hAnsi="Times New Roman" w:cs="Times New Roman"/>
          <w:sz w:val="24"/>
          <w:szCs w:val="24"/>
        </w:rPr>
        <w:t xml:space="preserve">data </w:t>
      </w:r>
      <w:r w:rsidR="00524784">
        <w:rPr>
          <w:rFonts w:ascii="Times New Roman" w:hAnsi="Times New Roman" w:cs="Times New Roman"/>
          <w:sz w:val="24"/>
          <w:szCs w:val="24"/>
        </w:rPr>
        <w:t>extraction</w:t>
      </w:r>
      <w:r w:rsidR="007B3D9C" w:rsidRPr="007B3D9C">
        <w:rPr>
          <w:rFonts w:ascii="Times New Roman" w:hAnsi="Times New Roman" w:cs="Times New Roman"/>
          <w:sz w:val="24"/>
          <w:szCs w:val="24"/>
        </w:rPr>
        <w:t xml:space="preserve">, preparation, and analysis </w:t>
      </w:r>
      <w:r w:rsidR="007B3D9C">
        <w:rPr>
          <w:rFonts w:ascii="Times New Roman" w:hAnsi="Times New Roman" w:cs="Times New Roman"/>
          <w:sz w:val="24"/>
          <w:szCs w:val="24"/>
        </w:rPr>
        <w:t xml:space="preserve">within the </w:t>
      </w:r>
      <w:r w:rsidR="009C68F5">
        <w:rPr>
          <w:rFonts w:ascii="Times New Roman" w:hAnsi="Times New Roman" w:cs="Times New Roman"/>
          <w:sz w:val="24"/>
          <w:szCs w:val="24"/>
        </w:rPr>
        <w:t xml:space="preserve">free, </w:t>
      </w:r>
      <w:r w:rsidR="000836F0">
        <w:rPr>
          <w:rFonts w:ascii="Times New Roman" w:hAnsi="Times New Roman" w:cs="Times New Roman"/>
          <w:sz w:val="24"/>
          <w:szCs w:val="24"/>
        </w:rPr>
        <w:t>open-</w:t>
      </w:r>
      <w:r w:rsidR="009C68F5">
        <w:rPr>
          <w:rFonts w:ascii="Times New Roman" w:hAnsi="Times New Roman" w:cs="Times New Roman"/>
          <w:sz w:val="24"/>
          <w:szCs w:val="24"/>
        </w:rPr>
        <w:t xml:space="preserve">source, and widely-used </w:t>
      </w:r>
      <w:r w:rsidR="007B3D9C">
        <w:rPr>
          <w:rFonts w:ascii="Times New Roman" w:hAnsi="Times New Roman" w:cs="Times New Roman"/>
          <w:sz w:val="24"/>
          <w:szCs w:val="24"/>
        </w:rPr>
        <w:t xml:space="preserve">R software environment </w:t>
      </w:r>
      <w:r w:rsidR="007B3D9C">
        <w:rPr>
          <w:rFonts w:ascii="Times New Roman" w:hAnsi="Times New Roman" w:cs="Times New Roman"/>
          <w:sz w:val="24"/>
          <w:szCs w:val="24"/>
        </w:rPr>
        <w:fldChar w:fldCharType="begin"/>
      </w:r>
      <w:r w:rsidR="00A96A9D">
        <w:rPr>
          <w:rFonts w:ascii="Times New Roman" w:hAnsi="Times New Roman" w:cs="Times New Roman"/>
          <w:sz w:val="24"/>
          <w:szCs w:val="24"/>
        </w:rPr>
        <w:instrText xml:space="preserve"> ADDIN EN.CITE &lt;EndNote&gt;&lt;Cite&gt;&lt;Author&gt;R Core Team&lt;/Author&gt;&lt;Year&gt;2021&lt;/Year&gt;&lt;RecNum&gt;1126&lt;/RecNum&gt;&lt;DisplayText&gt;(R Core Team 2021)&lt;/DisplayText&gt;&lt;record&gt;&lt;rec-number&gt;1126&lt;/rec-number&gt;&lt;foreign-keys&gt;&lt;key app="EN" db-id="przrz2xfys0et6es02qx0adprs59z2erxf5t" timestamp="0"&gt;1126&lt;/key&gt;&lt;/foreign-keys&gt;&lt;ref-type name="Book"&gt;6&lt;/ref-type&gt;&lt;contributors&gt;&lt;authors&gt;&lt;author&gt;R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Computing&lt;/publisher&gt;&lt;urls&gt;&lt;related-urls&gt;&lt;url&gt;http://www.r-project.org/&lt;/url&gt;&lt;/related-urls&gt;&lt;/urls&gt;&lt;/record&gt;&lt;/Cite&gt;&lt;/EndNote&gt;</w:instrText>
      </w:r>
      <w:r w:rsidR="007B3D9C">
        <w:rPr>
          <w:rFonts w:ascii="Times New Roman" w:hAnsi="Times New Roman" w:cs="Times New Roman"/>
          <w:sz w:val="24"/>
          <w:szCs w:val="24"/>
        </w:rPr>
        <w:fldChar w:fldCharType="separate"/>
      </w:r>
      <w:r w:rsidR="00A96A9D">
        <w:rPr>
          <w:rFonts w:ascii="Times New Roman" w:hAnsi="Times New Roman" w:cs="Times New Roman"/>
          <w:noProof/>
          <w:sz w:val="24"/>
          <w:szCs w:val="24"/>
        </w:rPr>
        <w:t>(R Core Team 2021)</w:t>
      </w:r>
      <w:r w:rsidR="007B3D9C">
        <w:rPr>
          <w:rFonts w:ascii="Times New Roman" w:hAnsi="Times New Roman" w:cs="Times New Roman"/>
          <w:sz w:val="24"/>
          <w:szCs w:val="24"/>
        </w:rPr>
        <w:fldChar w:fldCharType="end"/>
      </w:r>
      <w:r w:rsidR="007B3D9C">
        <w:rPr>
          <w:rFonts w:ascii="Times New Roman" w:hAnsi="Times New Roman" w:cs="Times New Roman"/>
          <w:sz w:val="24"/>
          <w:szCs w:val="24"/>
        </w:rPr>
        <w:t>.</w:t>
      </w:r>
      <w:r w:rsidR="00EC5E6F">
        <w:rPr>
          <w:rFonts w:ascii="Times New Roman" w:hAnsi="Times New Roman" w:cs="Times New Roman"/>
          <w:sz w:val="24"/>
          <w:szCs w:val="24"/>
        </w:rPr>
        <w:t xml:space="preserve"> </w:t>
      </w:r>
      <w:r w:rsidR="00BC11CC">
        <w:rPr>
          <w:rFonts w:ascii="Times New Roman" w:hAnsi="Times New Roman" w:cs="Times New Roman"/>
          <w:sz w:val="24"/>
          <w:szCs w:val="24"/>
        </w:rPr>
        <w:t xml:space="preserve">Several R packages currently exist for processing Landsat data, </w:t>
      </w:r>
      <w:r w:rsidR="00581C05">
        <w:rPr>
          <w:rFonts w:ascii="Times New Roman" w:hAnsi="Times New Roman" w:cs="Times New Roman"/>
          <w:sz w:val="24"/>
          <w:szCs w:val="24"/>
        </w:rPr>
        <w:t xml:space="preserve">including </w:t>
      </w:r>
      <w:proofErr w:type="spellStart"/>
      <w:r w:rsidR="00BC11CC" w:rsidRPr="00BC11CC">
        <w:rPr>
          <w:rFonts w:ascii="Times New Roman" w:hAnsi="Times New Roman" w:cs="Times New Roman"/>
          <w:i/>
          <w:iCs/>
          <w:sz w:val="24"/>
          <w:szCs w:val="24"/>
        </w:rPr>
        <w:t>l</w:t>
      </w:r>
      <w:r w:rsidR="00BC11CC">
        <w:rPr>
          <w:rFonts w:ascii="Times New Roman" w:hAnsi="Times New Roman" w:cs="Times New Roman"/>
          <w:i/>
          <w:iCs/>
          <w:sz w:val="24"/>
          <w:szCs w:val="24"/>
        </w:rPr>
        <w:t>andsat</w:t>
      </w:r>
      <w:proofErr w:type="spellEnd"/>
      <w:r w:rsidR="00BC11CC">
        <w:rPr>
          <w:rFonts w:ascii="Times New Roman" w:hAnsi="Times New Roman" w:cs="Times New Roman"/>
          <w:sz w:val="24"/>
          <w:szCs w:val="24"/>
        </w:rPr>
        <w:t xml:space="preserve"> </w:t>
      </w:r>
      <w:r w:rsidR="00BC11CC">
        <w:rPr>
          <w:rFonts w:ascii="Times New Roman" w:hAnsi="Times New Roman" w:cs="Times New Roman"/>
          <w:sz w:val="24"/>
          <w:szCs w:val="24"/>
        </w:rPr>
        <w:fldChar w:fldCharType="begin"/>
      </w:r>
      <w:r w:rsidR="00BC11CC">
        <w:rPr>
          <w:rFonts w:ascii="Times New Roman" w:hAnsi="Times New Roman" w:cs="Times New Roman"/>
          <w:sz w:val="24"/>
          <w:szCs w:val="24"/>
        </w:rPr>
        <w:instrText xml:space="preserve"> ADDIN EN.CITE &lt;EndNote&gt;&lt;Cite&gt;&lt;Author&gt;Goslee&lt;/Author&gt;&lt;Year&gt;2011&lt;/Year&gt;&lt;RecNum&gt;902&lt;/RecNum&gt;&lt;DisplayText&gt;(Goslee 2011)&lt;/DisplayText&gt;&lt;record&gt;&lt;rec-number&gt;902&lt;/rec-number&gt;&lt;foreign-keys&gt;&lt;key app="EN" db-id="przrz2xfys0et6es02qx0adprs59z2erxf5t" timestamp="0"&gt;902&lt;/key&gt;&lt;/foreign-keys&gt;&lt;ref-type name="Journal Article"&gt;17&lt;/ref-type&gt;&lt;contributors&gt;&lt;authors&gt;&lt;author&gt;Goslee, S.&lt;/author&gt;&lt;/authors&gt;&lt;/contributors&gt;&lt;titles&gt;&lt;title&gt;Analyzing remote sensing data in R: The Landsat Package&lt;/title&gt;&lt;secondary-title&gt;The Journal of Statistial Software&lt;/secondary-title&gt;&lt;/titles&gt;&lt;volume&gt;43&lt;/volume&gt;&lt;number&gt;4&lt;/number&gt;&lt;dates&gt;&lt;year&gt;2011&lt;/year&gt;&lt;/dates&gt;&lt;urls&gt;&lt;/urls&gt;&lt;/record&gt;&lt;/Cite&gt;&lt;/EndNote&gt;</w:instrText>
      </w:r>
      <w:r w:rsidR="00BC11CC">
        <w:rPr>
          <w:rFonts w:ascii="Times New Roman" w:hAnsi="Times New Roman" w:cs="Times New Roman"/>
          <w:sz w:val="24"/>
          <w:szCs w:val="24"/>
        </w:rPr>
        <w:fldChar w:fldCharType="separate"/>
      </w:r>
      <w:r w:rsidR="00BC11CC">
        <w:rPr>
          <w:rFonts w:ascii="Times New Roman" w:hAnsi="Times New Roman" w:cs="Times New Roman"/>
          <w:noProof/>
          <w:sz w:val="24"/>
          <w:szCs w:val="24"/>
        </w:rPr>
        <w:t>(Goslee 2011)</w:t>
      </w:r>
      <w:r w:rsidR="00BC11CC">
        <w:rPr>
          <w:rFonts w:ascii="Times New Roman" w:hAnsi="Times New Roman" w:cs="Times New Roman"/>
          <w:sz w:val="24"/>
          <w:szCs w:val="24"/>
        </w:rPr>
        <w:fldChar w:fldCharType="end"/>
      </w:r>
      <w:r w:rsidR="00152A6E">
        <w:rPr>
          <w:rFonts w:ascii="Times New Roman" w:hAnsi="Times New Roman" w:cs="Times New Roman"/>
          <w:sz w:val="24"/>
          <w:szCs w:val="24"/>
        </w:rPr>
        <w:t xml:space="preserve"> and</w:t>
      </w:r>
      <w:r w:rsidR="00BC11CC">
        <w:rPr>
          <w:rFonts w:ascii="Times New Roman" w:hAnsi="Times New Roman" w:cs="Times New Roman"/>
          <w:sz w:val="24"/>
          <w:szCs w:val="24"/>
        </w:rPr>
        <w:t xml:space="preserve"> </w:t>
      </w:r>
      <w:r w:rsidR="00BC11CC" w:rsidRPr="00BC11CC">
        <w:rPr>
          <w:rFonts w:ascii="Times New Roman" w:hAnsi="Times New Roman" w:cs="Times New Roman"/>
          <w:i/>
          <w:iCs/>
          <w:sz w:val="24"/>
          <w:szCs w:val="24"/>
        </w:rPr>
        <w:t>landsat8</w:t>
      </w:r>
      <w:r w:rsidR="00753048">
        <w:rPr>
          <w:rFonts w:ascii="Times New Roman" w:hAnsi="Times New Roman" w:cs="Times New Roman"/>
          <w:i/>
          <w:iCs/>
          <w:sz w:val="24"/>
          <w:szCs w:val="24"/>
        </w:rPr>
        <w:t xml:space="preserve"> </w:t>
      </w:r>
      <w:r w:rsidR="00753048" w:rsidRPr="00753048">
        <w:rPr>
          <w:rFonts w:ascii="Times New Roman" w:hAnsi="Times New Roman" w:cs="Times New Roman"/>
          <w:sz w:val="24"/>
          <w:szCs w:val="24"/>
        </w:rPr>
        <w:fldChar w:fldCharType="begin"/>
      </w:r>
      <w:r w:rsidR="00982076">
        <w:rPr>
          <w:rFonts w:ascii="Times New Roman" w:hAnsi="Times New Roman" w:cs="Times New Roman"/>
          <w:sz w:val="24"/>
          <w:szCs w:val="24"/>
        </w:rPr>
        <w:instrText xml:space="preserve"> ADDIN EN.CITE &lt;EndNote&gt;&lt;Cite&gt;&lt;Author&gt;dos Santos&lt;/Author&gt;&lt;Year&gt;2017&lt;/Year&gt;&lt;RecNum&gt;4683&lt;/RecNum&gt;&lt;DisplayText&gt;(dos Santos 2017)&lt;/DisplayText&gt;&lt;record&gt;&lt;rec-number&gt;4683&lt;/rec-number&gt;&lt;foreign-keys&gt;&lt;key app="EN" db-id="przrz2xfys0et6es02qx0adprs59z2erxf5t" timestamp="1639690344"&gt;4683&lt;/key&gt;&lt;/foreign-keys&gt;&lt;ref-type name="Book"&gt;6&lt;/ref-type&gt;&lt;contributors&gt;&lt;authors&gt;&lt;author&gt;dos Santos, Alexandre&lt;/author&gt;&lt;/authors&gt;&lt;/contributors&gt;&lt;titles&gt;&lt;title&gt;landsat8: Landsat 8 Imagery Rescaled to Reflectance, Radiance and/or Temperature. R package version 0.1-10. https://CRAN.R-project.org/package=landsat8&lt;/title&gt;&lt;/titles&gt;&lt;dates&gt;&lt;year&gt;2017&lt;/year&gt;&lt;/dates&gt;&lt;urls&gt;&lt;/urls&gt;&lt;/record&gt;&lt;/Cite&gt;&lt;/EndNote&gt;</w:instrText>
      </w:r>
      <w:r w:rsidR="00753048" w:rsidRPr="00753048">
        <w:rPr>
          <w:rFonts w:ascii="Times New Roman" w:hAnsi="Times New Roman" w:cs="Times New Roman"/>
          <w:sz w:val="24"/>
          <w:szCs w:val="24"/>
        </w:rPr>
        <w:fldChar w:fldCharType="separate"/>
      </w:r>
      <w:r w:rsidR="00753048" w:rsidRPr="00753048">
        <w:rPr>
          <w:rFonts w:ascii="Times New Roman" w:hAnsi="Times New Roman" w:cs="Times New Roman"/>
          <w:noProof/>
          <w:sz w:val="24"/>
          <w:szCs w:val="24"/>
        </w:rPr>
        <w:t>(dos Santos 2017)</w:t>
      </w:r>
      <w:r w:rsidR="00753048" w:rsidRPr="00753048">
        <w:rPr>
          <w:rFonts w:ascii="Times New Roman" w:hAnsi="Times New Roman" w:cs="Times New Roman"/>
          <w:sz w:val="24"/>
          <w:szCs w:val="24"/>
        </w:rPr>
        <w:fldChar w:fldCharType="end"/>
      </w:r>
      <w:r w:rsidR="001A5ABB">
        <w:rPr>
          <w:rFonts w:ascii="Times New Roman" w:hAnsi="Times New Roman" w:cs="Times New Roman"/>
          <w:sz w:val="24"/>
          <w:szCs w:val="24"/>
        </w:rPr>
        <w:t xml:space="preserve">. </w:t>
      </w:r>
      <w:proofErr w:type="spellStart"/>
      <w:r w:rsidR="00A07B97" w:rsidRPr="00581C05">
        <w:rPr>
          <w:rFonts w:ascii="Times New Roman" w:hAnsi="Times New Roman" w:cs="Times New Roman"/>
          <w:i/>
          <w:iCs/>
          <w:sz w:val="24"/>
          <w:szCs w:val="24"/>
        </w:rPr>
        <w:t>landsat</w:t>
      </w:r>
      <w:proofErr w:type="spellEnd"/>
      <w:r w:rsidR="00A07B97" w:rsidRPr="00581C05">
        <w:rPr>
          <w:rFonts w:ascii="Times New Roman" w:hAnsi="Times New Roman" w:cs="Times New Roman"/>
          <w:sz w:val="24"/>
          <w:szCs w:val="24"/>
        </w:rPr>
        <w:t xml:space="preserve"> </w:t>
      </w:r>
      <w:r w:rsidR="00B731F7">
        <w:rPr>
          <w:rFonts w:ascii="Times New Roman" w:hAnsi="Times New Roman" w:cs="Times New Roman"/>
          <w:sz w:val="24"/>
          <w:szCs w:val="24"/>
        </w:rPr>
        <w:t>includes</w:t>
      </w:r>
      <w:r w:rsidR="00A07B97" w:rsidRPr="00581C05">
        <w:rPr>
          <w:rFonts w:ascii="Times New Roman" w:hAnsi="Times New Roman" w:cs="Times New Roman"/>
          <w:sz w:val="24"/>
          <w:szCs w:val="24"/>
        </w:rPr>
        <w:t xml:space="preserve"> functions for radiometric and topographic correction of Landsat</w:t>
      </w:r>
      <w:r w:rsidR="00581C05">
        <w:rPr>
          <w:rFonts w:ascii="Times New Roman" w:hAnsi="Times New Roman" w:cs="Times New Roman"/>
          <w:sz w:val="24"/>
          <w:szCs w:val="24"/>
        </w:rPr>
        <w:t xml:space="preserve"> scenes</w:t>
      </w:r>
      <w:r w:rsidR="00152A6E">
        <w:rPr>
          <w:rFonts w:ascii="Times New Roman" w:hAnsi="Times New Roman" w:cs="Times New Roman"/>
          <w:sz w:val="24"/>
          <w:szCs w:val="24"/>
        </w:rPr>
        <w:t xml:space="preserve">, while </w:t>
      </w:r>
      <w:r w:rsidR="00581C05" w:rsidRPr="00581C05">
        <w:rPr>
          <w:rFonts w:ascii="Times New Roman" w:hAnsi="Times New Roman" w:cs="Times New Roman"/>
          <w:i/>
          <w:iCs/>
          <w:sz w:val="24"/>
          <w:szCs w:val="24"/>
        </w:rPr>
        <w:t>landsat8</w:t>
      </w:r>
      <w:r w:rsidR="00581C05">
        <w:rPr>
          <w:rFonts w:ascii="Times New Roman" w:hAnsi="Times New Roman" w:cs="Times New Roman"/>
          <w:sz w:val="24"/>
          <w:szCs w:val="24"/>
        </w:rPr>
        <w:t xml:space="preserve"> </w:t>
      </w:r>
      <w:r w:rsidR="00B731F7">
        <w:rPr>
          <w:rFonts w:ascii="Times New Roman" w:hAnsi="Times New Roman" w:cs="Times New Roman"/>
          <w:sz w:val="24"/>
          <w:szCs w:val="24"/>
        </w:rPr>
        <w:t xml:space="preserve">includes </w:t>
      </w:r>
      <w:r w:rsidR="00581C05">
        <w:rPr>
          <w:rFonts w:ascii="Times New Roman" w:hAnsi="Times New Roman" w:cs="Times New Roman"/>
          <w:sz w:val="24"/>
          <w:szCs w:val="24"/>
        </w:rPr>
        <w:t>functions for computing top of atmosphere reflectance, radiance, and/or brightness temperature on Landsat scenes</w:t>
      </w:r>
      <w:r w:rsidR="00EC5E6F">
        <w:rPr>
          <w:rFonts w:ascii="Times New Roman" w:hAnsi="Times New Roman" w:cs="Times New Roman"/>
          <w:sz w:val="24"/>
          <w:szCs w:val="24"/>
        </w:rPr>
        <w:t>.</w:t>
      </w:r>
      <w:r w:rsidR="007D0865">
        <w:rPr>
          <w:rFonts w:ascii="Times New Roman" w:hAnsi="Times New Roman" w:cs="Times New Roman"/>
          <w:sz w:val="24"/>
          <w:szCs w:val="24"/>
        </w:rPr>
        <w:t xml:space="preserve"> </w:t>
      </w:r>
      <w:r w:rsidR="00724ED1">
        <w:rPr>
          <w:rFonts w:ascii="Times New Roman" w:hAnsi="Times New Roman" w:cs="Times New Roman"/>
          <w:sz w:val="24"/>
          <w:szCs w:val="24"/>
        </w:rPr>
        <w:t xml:space="preserve">These </w:t>
      </w:r>
      <w:r w:rsidR="00B731F7">
        <w:rPr>
          <w:rFonts w:ascii="Times New Roman" w:hAnsi="Times New Roman" w:cs="Times New Roman"/>
          <w:sz w:val="24"/>
          <w:szCs w:val="24"/>
        </w:rPr>
        <w:t xml:space="preserve">existing </w:t>
      </w:r>
      <w:r w:rsidR="00724ED1">
        <w:rPr>
          <w:rFonts w:ascii="Times New Roman" w:hAnsi="Times New Roman" w:cs="Times New Roman"/>
          <w:sz w:val="24"/>
          <w:szCs w:val="24"/>
        </w:rPr>
        <w:t>packages</w:t>
      </w:r>
      <w:r w:rsidR="00B731F7">
        <w:rPr>
          <w:rFonts w:ascii="Times New Roman" w:hAnsi="Times New Roman" w:cs="Times New Roman"/>
          <w:sz w:val="24"/>
          <w:szCs w:val="24"/>
        </w:rPr>
        <w:t xml:space="preserve"> provide</w:t>
      </w:r>
      <w:r w:rsidR="00724ED1">
        <w:rPr>
          <w:rFonts w:ascii="Times New Roman" w:hAnsi="Times New Roman" w:cs="Times New Roman"/>
          <w:sz w:val="24"/>
          <w:szCs w:val="24"/>
        </w:rPr>
        <w:t xml:space="preserve"> valuable tools for processing individual Landsat scenes,</w:t>
      </w:r>
      <w:r w:rsidR="00ED35A2">
        <w:rPr>
          <w:rFonts w:ascii="Times New Roman" w:hAnsi="Times New Roman" w:cs="Times New Roman"/>
          <w:sz w:val="24"/>
          <w:szCs w:val="24"/>
        </w:rPr>
        <w:t xml:space="preserve"> but fundamentally differ from the functionality provided by </w:t>
      </w:r>
      <w:r w:rsidR="00ED35A2">
        <w:rPr>
          <w:rFonts w:ascii="Times New Roman" w:hAnsi="Times New Roman" w:cs="Times New Roman"/>
          <w:i/>
          <w:iCs/>
          <w:sz w:val="24"/>
          <w:szCs w:val="24"/>
        </w:rPr>
        <w:t>lsatTS</w:t>
      </w:r>
      <w:r w:rsidR="003729E1">
        <w:rPr>
          <w:rFonts w:ascii="Times New Roman" w:hAnsi="Times New Roman" w:cs="Times New Roman"/>
          <w:sz w:val="24"/>
          <w:szCs w:val="24"/>
        </w:rPr>
        <w:t>, which is geared towards time-series analysis</w:t>
      </w:r>
      <w:r w:rsidR="00ED35A2">
        <w:rPr>
          <w:rFonts w:ascii="Times New Roman" w:hAnsi="Times New Roman" w:cs="Times New Roman"/>
          <w:i/>
          <w:iCs/>
          <w:sz w:val="24"/>
          <w:szCs w:val="24"/>
        </w:rPr>
        <w:t>.</w:t>
      </w:r>
    </w:p>
    <w:p w14:paraId="2B47E6BF" w14:textId="0584D75D" w:rsidR="00590A6D" w:rsidRDefault="00724ED1" w:rsidP="00C57288">
      <w:pPr>
        <w:pStyle w:val="NoSpacing"/>
        <w:ind w:firstLine="720"/>
        <w:rPr>
          <w:rFonts w:ascii="Times New Roman" w:hAnsi="Times New Roman" w:cs="Times New Roman"/>
          <w:sz w:val="24"/>
          <w:szCs w:val="24"/>
        </w:rPr>
      </w:pPr>
      <w:r w:rsidRPr="00724ED1">
        <w:rPr>
          <w:rFonts w:ascii="Times New Roman" w:hAnsi="Times New Roman" w:cs="Times New Roman"/>
          <w:i/>
          <w:iCs/>
          <w:sz w:val="24"/>
          <w:szCs w:val="24"/>
        </w:rPr>
        <w:t>lsatTS</w:t>
      </w:r>
      <w:r>
        <w:rPr>
          <w:rFonts w:ascii="Times New Roman" w:hAnsi="Times New Roman" w:cs="Times New Roman"/>
          <w:sz w:val="24"/>
          <w:szCs w:val="24"/>
        </w:rPr>
        <w:t xml:space="preserve"> </w:t>
      </w:r>
      <w:r w:rsidR="00ED35A2">
        <w:rPr>
          <w:rFonts w:ascii="Times New Roman" w:hAnsi="Times New Roman" w:cs="Times New Roman"/>
          <w:sz w:val="24"/>
          <w:szCs w:val="24"/>
        </w:rPr>
        <w:t xml:space="preserve">offers an integrated framework for Landsat data extraction, processing, and time series analysis </w:t>
      </w:r>
      <w:r w:rsidR="007C21F7">
        <w:rPr>
          <w:rFonts w:ascii="Times New Roman" w:hAnsi="Times New Roman" w:cs="Times New Roman"/>
          <w:sz w:val="24"/>
          <w:szCs w:val="24"/>
        </w:rPr>
        <w:t>for sample locations anywhere on Earth’s surface.</w:t>
      </w:r>
      <w:r w:rsidR="006E07A5">
        <w:rPr>
          <w:rFonts w:ascii="Times New Roman" w:hAnsi="Times New Roman" w:cs="Times New Roman"/>
          <w:sz w:val="24"/>
          <w:szCs w:val="24"/>
        </w:rPr>
        <w:t xml:space="preserve"> </w:t>
      </w:r>
      <w:r w:rsidR="008A516D" w:rsidRPr="009C68F5">
        <w:rPr>
          <w:rFonts w:ascii="Times New Roman" w:hAnsi="Times New Roman" w:cs="Times New Roman"/>
          <w:i/>
          <w:iCs/>
          <w:sz w:val="24"/>
          <w:szCs w:val="24"/>
        </w:rPr>
        <w:t>lsatTS</w:t>
      </w:r>
      <w:r w:rsidR="008A516D">
        <w:rPr>
          <w:rFonts w:ascii="Times New Roman" w:hAnsi="Times New Roman" w:cs="Times New Roman"/>
          <w:sz w:val="24"/>
          <w:szCs w:val="24"/>
        </w:rPr>
        <w:t xml:space="preserve"> </w:t>
      </w:r>
      <w:r w:rsidR="008A516D" w:rsidRPr="00E11FF4">
        <w:rPr>
          <w:rFonts w:ascii="Times New Roman" w:hAnsi="Times New Roman" w:cs="Times New Roman"/>
          <w:sz w:val="24"/>
          <w:szCs w:val="24"/>
        </w:rPr>
        <w:t xml:space="preserve">includes functions for </w:t>
      </w:r>
      <w:r w:rsidR="008A516D">
        <w:rPr>
          <w:rFonts w:ascii="Times New Roman" w:hAnsi="Times New Roman" w:cs="Times New Roman"/>
          <w:sz w:val="24"/>
          <w:szCs w:val="24"/>
        </w:rPr>
        <w:lastRenderedPageBreak/>
        <w:t xml:space="preserve">sample-based </w:t>
      </w:r>
      <w:r w:rsidR="008A516D" w:rsidRPr="00E11FF4">
        <w:rPr>
          <w:rFonts w:ascii="Times New Roman" w:hAnsi="Times New Roman" w:cs="Times New Roman"/>
          <w:sz w:val="24"/>
          <w:szCs w:val="24"/>
        </w:rPr>
        <w:t>extract</w:t>
      </w:r>
      <w:r w:rsidR="008A516D">
        <w:rPr>
          <w:rFonts w:ascii="Times New Roman" w:hAnsi="Times New Roman" w:cs="Times New Roman"/>
          <w:sz w:val="24"/>
          <w:szCs w:val="24"/>
        </w:rPr>
        <w:t xml:space="preserve">ion of </w:t>
      </w:r>
      <w:r w:rsidR="008A516D" w:rsidRPr="00E11FF4">
        <w:rPr>
          <w:rFonts w:ascii="Times New Roman" w:hAnsi="Times New Roman" w:cs="Times New Roman"/>
          <w:sz w:val="24"/>
          <w:szCs w:val="24"/>
        </w:rPr>
        <w:t xml:space="preserve">full data records </w:t>
      </w:r>
      <w:r w:rsidR="008A516D">
        <w:rPr>
          <w:rFonts w:ascii="Times New Roman" w:hAnsi="Times New Roman" w:cs="Times New Roman"/>
          <w:sz w:val="24"/>
          <w:szCs w:val="24"/>
        </w:rPr>
        <w:t xml:space="preserve">from </w:t>
      </w:r>
      <w:r w:rsidR="008A516D" w:rsidRPr="00E11FF4">
        <w:rPr>
          <w:rFonts w:ascii="Times New Roman" w:hAnsi="Times New Roman" w:cs="Times New Roman"/>
          <w:sz w:val="24"/>
          <w:szCs w:val="24"/>
        </w:rPr>
        <w:t xml:space="preserve">Landsat 5, 7, and 8 </w:t>
      </w:r>
      <w:r w:rsidR="008A516D">
        <w:rPr>
          <w:rFonts w:ascii="Times New Roman" w:hAnsi="Times New Roman" w:cs="Times New Roman"/>
          <w:sz w:val="24"/>
          <w:szCs w:val="24"/>
        </w:rPr>
        <w:t xml:space="preserve">that is accomplished </w:t>
      </w:r>
      <w:r w:rsidR="008A516D" w:rsidRPr="00E11FF4">
        <w:rPr>
          <w:rFonts w:ascii="Times New Roman" w:hAnsi="Times New Roman" w:cs="Times New Roman"/>
          <w:sz w:val="24"/>
          <w:szCs w:val="24"/>
        </w:rPr>
        <w:t xml:space="preserve">by querying the Landsat Collection 2 data set on GEE </w:t>
      </w:r>
      <w:r w:rsidR="008A516D" w:rsidRPr="00E11FF4">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&lt;EndNote&gt;&lt;Cite&gt;&lt;Author&gt;Gorelick&lt;/Author&gt;&lt;Year&gt;2017&lt;/Year&gt;&lt;RecNum&gt;3374&lt;/RecNum&gt;&lt;DisplayText&gt;(Gorelick et al. 2017)&lt;/DisplayText&gt;&lt;record&gt;&lt;rec-number&gt;3374&lt;/rec-number&gt;&lt;foreign-keys&gt;&lt;key app="EN" db-id="przrz2xfys0et6es02qx0adprs59z2erxf5t" timestamp="0"&gt;3374&lt;/key&gt;&lt;/foreign-keys&gt;&lt;ref-type name="Journal Article"&gt;17&lt;/ref-type&gt;&lt;contributors&gt;&lt;authors&gt;&lt;author&gt;Gorelick, Noel&lt;/author&gt;&lt;author&gt;Hancher, Matt&lt;/author&gt;&lt;author&gt;Dixon, Mike&lt;/author&gt;&lt;author&gt;Ilyushchenko, Simon&lt;/author&gt;&lt;author&gt;Thau, David&lt;/author&gt;&lt;author&gt;Moore, Rebecca&lt;/author&gt;&lt;/authors&gt;&lt;/contributors&gt;&lt;titles&gt;&lt;title&gt;Google Earth Engine: Planetary-scale geospatial analysis for everyone&lt;/title&gt;&lt;secondary-title&gt;Remote Sensing of Environment&lt;/secondary-title&gt;&lt;/titles&gt;&lt;periodical&gt;&lt;full-title&gt;Remote Sensing of Environment&lt;/full-title&gt;&lt;/periodical&gt;&lt;pages&gt;18-27&lt;/pages&gt;&lt;volume&gt;202&lt;/volume&gt;&lt;dates&gt;&lt;year&gt;2017&lt;/year&gt;&lt;/dates&gt;&lt;isbn&gt;0034-4257&lt;/isbn&gt;&lt;urls&gt;&lt;/urls&gt;&lt;electronic-resource-num&gt;https://doi.org/10.1016/j.rse.2017.06.031&lt;/electronic-resource-num&gt;&lt;/record&gt;&lt;/Cite&gt;&lt;/EndNote&gt;</w:instrText>
      </w:r>
      <w:r w:rsidR="008A516D" w:rsidRPr="00E11FF4">
        <w:rPr>
          <w:rFonts w:ascii="Times New Roman" w:hAnsi="Times New Roman" w:cs="Times New Roman"/>
          <w:sz w:val="24"/>
          <w:szCs w:val="24"/>
        </w:rPr>
        <w:fldChar w:fldCharType="separate"/>
      </w:r>
      <w:r w:rsidR="00FB010E">
        <w:rPr>
          <w:rFonts w:ascii="Times New Roman" w:hAnsi="Times New Roman" w:cs="Times New Roman"/>
          <w:noProof/>
          <w:sz w:val="24"/>
          <w:szCs w:val="24"/>
        </w:rPr>
        <w:t>(Gorelick et al. 2017)</w:t>
      </w:r>
      <w:r w:rsidR="008A516D" w:rsidRPr="00E11FF4">
        <w:rPr>
          <w:rFonts w:ascii="Times New Roman" w:hAnsi="Times New Roman" w:cs="Times New Roman"/>
          <w:sz w:val="24"/>
          <w:szCs w:val="24"/>
        </w:rPr>
        <w:fldChar w:fldCharType="end"/>
      </w:r>
      <w:r w:rsidR="008A516D">
        <w:rPr>
          <w:rFonts w:ascii="Times New Roman" w:hAnsi="Times New Roman" w:cs="Times New Roman"/>
          <w:sz w:val="24"/>
          <w:szCs w:val="24"/>
        </w:rPr>
        <w:t xml:space="preserve"> using </w:t>
      </w:r>
      <w:r w:rsidR="004A23E6">
        <w:rPr>
          <w:rFonts w:ascii="Times New Roman" w:hAnsi="Times New Roman" w:cs="Times New Roman"/>
          <w:sz w:val="24"/>
          <w:szCs w:val="24"/>
        </w:rPr>
        <w:t xml:space="preserve">the application programming interface </w:t>
      </w:r>
      <w:r w:rsidR="000B2AC7">
        <w:rPr>
          <w:rFonts w:ascii="Times New Roman" w:hAnsi="Times New Roman" w:cs="Times New Roman"/>
          <w:sz w:val="24"/>
          <w:szCs w:val="24"/>
        </w:rPr>
        <w:t xml:space="preserve">provided by </w:t>
      </w:r>
      <w:r w:rsidR="008A516D">
        <w:rPr>
          <w:rFonts w:ascii="Times New Roman" w:hAnsi="Times New Roman" w:cs="Times New Roman"/>
          <w:sz w:val="24"/>
          <w:szCs w:val="24"/>
        </w:rPr>
        <w:t xml:space="preserve">the </w:t>
      </w:r>
      <w:proofErr w:type="spellStart"/>
      <w:r w:rsidR="008A516D" w:rsidRPr="00E11FF4">
        <w:rPr>
          <w:rFonts w:ascii="Times New Roman" w:hAnsi="Times New Roman" w:cs="Times New Roman"/>
          <w:i/>
          <w:iCs/>
          <w:sz w:val="24"/>
          <w:szCs w:val="24"/>
        </w:rPr>
        <w:t>rgee</w:t>
      </w:r>
      <w:proofErr w:type="spellEnd"/>
      <w:r w:rsidR="008A516D">
        <w:rPr>
          <w:rFonts w:ascii="Times New Roman" w:hAnsi="Times New Roman" w:cs="Times New Roman"/>
          <w:sz w:val="24"/>
          <w:szCs w:val="24"/>
        </w:rPr>
        <w:t xml:space="preserve"> package in R </w:t>
      </w:r>
      <w:r w:rsidR="008A516D">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&lt;EndNote&gt;&lt;Cite&gt;&lt;Author&gt;Aybar&lt;/Author&gt;&lt;Year&gt;2020&lt;/Year&gt;&lt;RecNum&gt;4485&lt;/RecNum&gt;&lt;DisplayText&gt;(Aybar et al. 2020)&lt;/DisplayText&gt;&lt;record&gt;&lt;rec-number&gt;4485&lt;/rec-number&gt;&lt;foreign-keys&gt;&lt;key app="EN" db-id="przrz2xfys0et6es02qx0adprs59z2erxf5t" timestamp="1616616253"&gt;4485&lt;/key&gt;&lt;/foreign-keys&gt;&lt;ref-type name="Journal Article"&gt;17&lt;/ref-type&gt;&lt;contributors&gt;&lt;authors&gt;&lt;author&gt;Aybar, Cesar&lt;/author&gt;&lt;author&gt;Wu, Qiusheng&lt;/author&gt;&lt;author&gt;Bautista, Lesly&lt;/author&gt;&lt;author&gt;Yali, Roy&lt;/author&gt;&lt;author&gt;Barja, Antony&lt;/author&gt;&lt;/authors&gt;&lt;/contributors&gt;&lt;titles&gt;&lt;title&gt;rgee: An R package for interacting with Google Earth Engine&lt;/title&gt;&lt;secondary-title&gt;Journal of Open Source Software&lt;/secondary-title&gt;&lt;/titles&gt;&lt;periodical&gt;&lt;full-title&gt;Journal of Open Source Software&lt;/full-title&gt;&lt;/periodical&gt;&lt;pages&gt;2272&lt;/pages&gt;&lt;volume&gt;5&lt;/volume&gt;&lt;number&gt;51&lt;/number&gt;&lt;dates&gt;&lt;year&gt;2020&lt;/year&gt;&lt;/dates&gt;&lt;isbn&gt;2475-9066&lt;/isbn&gt;&lt;urls&gt;&lt;/urls&gt;&lt;/record&gt;&lt;/Cite&gt;&lt;/EndNote&gt;</w:instrText>
      </w:r>
      <w:r w:rsidR="008A516D">
        <w:rPr>
          <w:rFonts w:ascii="Times New Roman" w:hAnsi="Times New Roman" w:cs="Times New Roman"/>
          <w:sz w:val="24"/>
          <w:szCs w:val="24"/>
        </w:rPr>
        <w:fldChar w:fldCharType="separate"/>
      </w:r>
      <w:r w:rsidR="00FB010E">
        <w:rPr>
          <w:rFonts w:ascii="Times New Roman" w:hAnsi="Times New Roman" w:cs="Times New Roman"/>
          <w:noProof/>
          <w:sz w:val="24"/>
          <w:szCs w:val="24"/>
        </w:rPr>
        <w:t>(Aybar et al. 2020)</w:t>
      </w:r>
      <w:r w:rsidR="008A516D">
        <w:rPr>
          <w:rFonts w:ascii="Times New Roman" w:hAnsi="Times New Roman" w:cs="Times New Roman"/>
          <w:sz w:val="24"/>
          <w:szCs w:val="24"/>
        </w:rPr>
        <w:fldChar w:fldCharType="end"/>
      </w:r>
      <w:r w:rsidR="008A516D">
        <w:rPr>
          <w:rFonts w:ascii="Times New Roman" w:hAnsi="Times New Roman" w:cs="Times New Roman"/>
          <w:sz w:val="24"/>
          <w:szCs w:val="24"/>
        </w:rPr>
        <w:t xml:space="preserve">. </w:t>
      </w:r>
      <w:r w:rsidR="004A23E6">
        <w:rPr>
          <w:rFonts w:ascii="Times New Roman" w:hAnsi="Times New Roman" w:cs="Times New Roman"/>
          <w:sz w:val="24"/>
          <w:szCs w:val="24"/>
        </w:rPr>
        <w:t xml:space="preserve">Further functions included in </w:t>
      </w:r>
      <w:r w:rsidR="008A516D" w:rsidRPr="00FE4304">
        <w:rPr>
          <w:rFonts w:ascii="Times New Roman" w:hAnsi="Times New Roman" w:cs="Times New Roman"/>
          <w:i/>
          <w:iCs/>
          <w:sz w:val="24"/>
          <w:szCs w:val="24"/>
        </w:rPr>
        <w:t>lsatTS</w:t>
      </w:r>
      <w:r w:rsidR="008A516D" w:rsidRPr="00FE4304">
        <w:rPr>
          <w:rFonts w:ascii="Times New Roman" w:hAnsi="Times New Roman" w:cs="Times New Roman"/>
          <w:sz w:val="24"/>
          <w:szCs w:val="24"/>
        </w:rPr>
        <w:t xml:space="preserve"> facilitate (1) data cleaning, (2) cross-sensor calibration with machine learning, (3) </w:t>
      </w:r>
      <w:r w:rsidR="0049628C">
        <w:rPr>
          <w:rFonts w:ascii="Times New Roman" w:hAnsi="Times New Roman" w:cs="Times New Roman"/>
          <w:sz w:val="24"/>
          <w:szCs w:val="24"/>
        </w:rPr>
        <w:t xml:space="preserve">characterization of growing season conditions using </w:t>
      </w:r>
      <w:r w:rsidR="008A516D" w:rsidRPr="00FE4304">
        <w:rPr>
          <w:rFonts w:ascii="Times New Roman" w:hAnsi="Times New Roman" w:cs="Times New Roman"/>
          <w:sz w:val="24"/>
          <w:szCs w:val="24"/>
        </w:rPr>
        <w:t xml:space="preserve">phenological modeling, and (4) other aspects of </w:t>
      </w:r>
      <w:r w:rsidR="008A516D">
        <w:rPr>
          <w:rFonts w:ascii="Times New Roman" w:hAnsi="Times New Roman" w:cs="Times New Roman"/>
          <w:sz w:val="24"/>
          <w:szCs w:val="24"/>
        </w:rPr>
        <w:t>vegetation greenness time series analysis</w:t>
      </w:r>
      <w:r w:rsidR="004210EC">
        <w:rPr>
          <w:rFonts w:ascii="Times New Roman" w:hAnsi="Times New Roman" w:cs="Times New Roman"/>
          <w:sz w:val="24"/>
          <w:szCs w:val="24"/>
        </w:rPr>
        <w:t xml:space="preserve"> such as trend assessment</w:t>
      </w:r>
      <w:r w:rsidR="0022005E">
        <w:rPr>
          <w:rFonts w:ascii="Times New Roman" w:hAnsi="Times New Roman" w:cs="Times New Roman"/>
          <w:sz w:val="24"/>
          <w:szCs w:val="24"/>
        </w:rPr>
        <w:t xml:space="preserve"> (</w:t>
      </w:r>
      <w:r w:rsidR="00BA4386">
        <w:rPr>
          <w:rFonts w:ascii="Times New Roman" w:hAnsi="Times New Roman" w:cs="Times New Roman"/>
          <w:sz w:val="24"/>
          <w:szCs w:val="24"/>
        </w:rPr>
        <w:t xml:space="preserve">Figure 1, </w:t>
      </w:r>
      <w:r w:rsidR="0022005E">
        <w:rPr>
          <w:rFonts w:ascii="Times New Roman" w:hAnsi="Times New Roman" w:cs="Times New Roman"/>
          <w:sz w:val="24"/>
          <w:szCs w:val="24"/>
        </w:rPr>
        <w:t>Table 1)</w:t>
      </w:r>
      <w:r w:rsidR="008A516D">
        <w:rPr>
          <w:rFonts w:ascii="Times New Roman" w:hAnsi="Times New Roman" w:cs="Times New Roman"/>
          <w:sz w:val="24"/>
          <w:szCs w:val="24"/>
        </w:rPr>
        <w:t>.</w:t>
      </w:r>
      <w:r w:rsidR="000F3A39">
        <w:rPr>
          <w:rFonts w:ascii="Times New Roman" w:hAnsi="Times New Roman" w:cs="Times New Roman"/>
          <w:sz w:val="24"/>
          <w:szCs w:val="24"/>
        </w:rPr>
        <w:t xml:space="preserve"> T</w:t>
      </w:r>
      <w:r w:rsidR="008A516D">
        <w:rPr>
          <w:rFonts w:ascii="Times New Roman" w:hAnsi="Times New Roman" w:cs="Times New Roman"/>
          <w:sz w:val="24"/>
          <w:szCs w:val="24"/>
        </w:rPr>
        <w:t xml:space="preserve">his sample-based framework </w:t>
      </w:r>
      <w:r w:rsidR="000F3A39">
        <w:rPr>
          <w:rFonts w:ascii="Times New Roman" w:hAnsi="Times New Roman" w:cs="Times New Roman"/>
          <w:sz w:val="24"/>
          <w:szCs w:val="24"/>
        </w:rPr>
        <w:t xml:space="preserve">is </w:t>
      </w:r>
      <w:r w:rsidR="008A516D">
        <w:rPr>
          <w:rFonts w:ascii="Times New Roman" w:hAnsi="Times New Roman" w:cs="Times New Roman"/>
          <w:sz w:val="24"/>
          <w:szCs w:val="24"/>
        </w:rPr>
        <w:t xml:space="preserve">conducive to error propagation using Monte Carlo </w:t>
      </w:r>
      <w:r w:rsidR="00BE5642">
        <w:rPr>
          <w:rFonts w:ascii="Times New Roman" w:hAnsi="Times New Roman" w:cs="Times New Roman"/>
          <w:sz w:val="24"/>
          <w:szCs w:val="24"/>
        </w:rPr>
        <w:t>simulations</w:t>
      </w:r>
      <w:r w:rsidR="00167F9A">
        <w:rPr>
          <w:rFonts w:ascii="Times New Roman" w:hAnsi="Times New Roman" w:cs="Times New Roman"/>
          <w:sz w:val="24"/>
          <w:szCs w:val="24"/>
        </w:rPr>
        <w:t xml:space="preserve"> </w:t>
      </w:r>
      <w:r w:rsidR="00167F9A">
        <w:rPr>
          <w:rFonts w:ascii="Times New Roman" w:hAnsi="Times New Roman" w:cs="Times New Roman"/>
          <w:sz w:val="24"/>
          <w:szCs w:val="24"/>
        </w:rPr>
        <w:fldChar w:fldCharType="begin"/>
      </w:r>
      <w:r w:rsidR="00167F9A">
        <w:rPr>
          <w:rFonts w:ascii="Times New Roman" w:hAnsi="Times New Roman" w:cs="Times New Roman"/>
          <w:sz w:val="24"/>
          <w:szCs w:val="24"/>
        </w:rPr>
        <w:instrText xml:space="preserve"> ADDIN EN.CITE &lt;EndNote&gt;&lt;Cite&gt;&lt;Author&gt;Berner&lt;/Author&gt;&lt;Year&gt;2022&lt;/Year&gt;&lt;RecNum&gt;4460&lt;/RecNum&gt;&lt;DisplayText&gt;(Berner et al. 2020, Berner and Goetz 2022)&lt;/DisplayText&gt;&lt;record&gt;&lt;rec-number&gt;4460&lt;/rec-number&gt;&lt;foreign-keys&gt;&lt;key app="EN" db-id="przrz2xfys0et6es02qx0adprs59z2erxf5t" timestamp="1613410286"&gt;4460&lt;/key&gt;&lt;/foreign-keys&gt;&lt;ref-type name="Journal Article"&gt;17&lt;/ref-type&gt;&lt;contributors&gt;&lt;authors&gt;&lt;author&gt;Berner, L.T.&lt;/author&gt;&lt;author&gt;Goetz, S.J.&lt;/author&gt;&lt;/authors&gt;&lt;/contributors&gt;&lt;titles&gt;&lt;title&gt;Satellite observations document trends consistent with a boreal forest biome shift&lt;/title&gt;&lt;secondary-title&gt;Global Change Biology&lt;/secondary-title&gt;&lt;/titles&gt;&lt;periodical&gt;&lt;full-title&gt;Global Change Biology&lt;/full-title&gt;&lt;/periodical&gt;&lt;pages&gt;In Press&lt;/pages&gt;&lt;dates&gt;&lt;year&gt;2022&lt;/year&gt;&lt;/dates&gt;&lt;urls&gt;&lt;/urls&gt;&lt;/record&gt;&lt;/Cite&gt;&lt;Cite&gt;&lt;Author&gt;Berner&lt;/Author&gt;&lt;Year&gt;2020&lt;/Year&gt;&lt;RecNum&gt;3755&lt;/RecNum&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167F9A">
        <w:rPr>
          <w:rFonts w:ascii="Times New Roman" w:hAnsi="Times New Roman" w:cs="Times New Roman"/>
          <w:sz w:val="24"/>
          <w:szCs w:val="24"/>
        </w:rPr>
        <w:fldChar w:fldCharType="separate"/>
      </w:r>
      <w:r w:rsidR="00167F9A">
        <w:rPr>
          <w:rFonts w:ascii="Times New Roman" w:hAnsi="Times New Roman" w:cs="Times New Roman"/>
          <w:noProof/>
          <w:sz w:val="24"/>
          <w:szCs w:val="24"/>
        </w:rPr>
        <w:t>(Berner et al. 2020, Berner and Goetz 2022)</w:t>
      </w:r>
      <w:r w:rsidR="00167F9A">
        <w:rPr>
          <w:rFonts w:ascii="Times New Roman" w:hAnsi="Times New Roman" w:cs="Times New Roman"/>
          <w:sz w:val="24"/>
          <w:szCs w:val="24"/>
        </w:rPr>
        <w:fldChar w:fldCharType="end"/>
      </w:r>
      <w:r w:rsidR="008A516D">
        <w:rPr>
          <w:rFonts w:ascii="Times New Roman" w:hAnsi="Times New Roman" w:cs="Times New Roman"/>
          <w:sz w:val="24"/>
          <w:szCs w:val="24"/>
        </w:rPr>
        <w:t>.</w:t>
      </w:r>
      <w:r w:rsidR="00C57288">
        <w:rPr>
          <w:rFonts w:ascii="Times New Roman" w:hAnsi="Times New Roman" w:cs="Times New Roman"/>
          <w:sz w:val="24"/>
          <w:szCs w:val="24"/>
        </w:rPr>
        <w:t xml:space="preserve"> </w:t>
      </w:r>
      <w:r w:rsidR="00590A6D">
        <w:rPr>
          <w:rFonts w:ascii="Times New Roman" w:hAnsi="Times New Roman" w:cs="Times New Roman"/>
          <w:sz w:val="24"/>
          <w:szCs w:val="24"/>
        </w:rPr>
        <w:t xml:space="preserve">The following sections </w:t>
      </w:r>
      <w:r w:rsidR="00590A6D">
        <w:rPr>
          <w:rFonts w:ascii="Times New Roman" w:hAnsi="Times New Roman" w:cs="Times New Roman"/>
          <w:sz w:val="24"/>
          <w:szCs w:val="24"/>
        </w:rPr>
        <w:t xml:space="preserve">detail package installation, </w:t>
      </w:r>
      <w:r w:rsidR="00590A6D">
        <w:rPr>
          <w:rFonts w:ascii="Times New Roman" w:hAnsi="Times New Roman" w:cs="Times New Roman"/>
          <w:sz w:val="24"/>
          <w:szCs w:val="24"/>
        </w:rPr>
        <w:t xml:space="preserve">summarize the purpose and </w:t>
      </w:r>
      <w:r w:rsidR="00590A6D">
        <w:rPr>
          <w:rFonts w:ascii="Times New Roman" w:hAnsi="Times New Roman" w:cs="Times New Roman"/>
          <w:sz w:val="24"/>
          <w:szCs w:val="24"/>
        </w:rPr>
        <w:t>behavior</w:t>
      </w:r>
      <w:r w:rsidR="00590A6D">
        <w:rPr>
          <w:rFonts w:ascii="Times New Roman" w:hAnsi="Times New Roman" w:cs="Times New Roman"/>
          <w:sz w:val="24"/>
          <w:szCs w:val="24"/>
        </w:rPr>
        <w:t xml:space="preserve"> of each </w:t>
      </w:r>
      <w:r w:rsidR="00590A6D" w:rsidRPr="000A1D20">
        <w:rPr>
          <w:rFonts w:ascii="Times New Roman" w:hAnsi="Times New Roman" w:cs="Times New Roman"/>
          <w:i/>
          <w:iCs/>
          <w:sz w:val="24"/>
          <w:szCs w:val="24"/>
        </w:rPr>
        <w:t>lsatTS</w:t>
      </w:r>
      <w:r w:rsidR="00590A6D">
        <w:rPr>
          <w:rFonts w:ascii="Times New Roman" w:hAnsi="Times New Roman" w:cs="Times New Roman"/>
          <w:sz w:val="24"/>
          <w:szCs w:val="24"/>
        </w:rPr>
        <w:t xml:space="preserve"> function</w:t>
      </w:r>
      <w:r w:rsidR="00590A6D">
        <w:rPr>
          <w:rFonts w:ascii="Times New Roman" w:hAnsi="Times New Roman" w:cs="Times New Roman"/>
          <w:sz w:val="24"/>
          <w:szCs w:val="24"/>
        </w:rPr>
        <w:t xml:space="preserve">, and demonstrate the utility of </w:t>
      </w:r>
      <w:r w:rsidR="00590A6D" w:rsidRPr="00590A6D">
        <w:rPr>
          <w:rFonts w:ascii="Times New Roman" w:hAnsi="Times New Roman" w:cs="Times New Roman"/>
          <w:i/>
          <w:iCs/>
          <w:sz w:val="24"/>
          <w:szCs w:val="24"/>
        </w:rPr>
        <w:t>lsatTS</w:t>
      </w:r>
      <w:r w:rsidR="00590A6D">
        <w:rPr>
          <w:rFonts w:ascii="Times New Roman" w:hAnsi="Times New Roman" w:cs="Times New Roman"/>
          <w:sz w:val="24"/>
          <w:szCs w:val="24"/>
        </w:rPr>
        <w:t xml:space="preserve"> </w:t>
      </w:r>
      <w:r w:rsidR="000D766F">
        <w:rPr>
          <w:rFonts w:ascii="Times New Roman" w:hAnsi="Times New Roman" w:cs="Times New Roman"/>
          <w:sz w:val="24"/>
          <w:szCs w:val="24"/>
        </w:rPr>
        <w:t xml:space="preserve">with an </w:t>
      </w:r>
      <w:r w:rsidR="00590A6D">
        <w:rPr>
          <w:rFonts w:ascii="Times New Roman" w:hAnsi="Times New Roman" w:cs="Times New Roman"/>
          <w:sz w:val="24"/>
          <w:szCs w:val="24"/>
        </w:rPr>
        <w:t xml:space="preserve">example application focused on vegetation greenness trends </w:t>
      </w:r>
      <w:r w:rsidR="000D766F">
        <w:rPr>
          <w:rFonts w:ascii="Times New Roman" w:hAnsi="Times New Roman" w:cs="Times New Roman"/>
          <w:sz w:val="24"/>
          <w:szCs w:val="24"/>
        </w:rPr>
        <w:t xml:space="preserve">from 2000 to 2020 </w:t>
      </w:r>
      <w:r w:rsidR="00590A6D">
        <w:rPr>
          <w:rFonts w:ascii="Times New Roman" w:hAnsi="Times New Roman" w:cs="Times New Roman"/>
          <w:sz w:val="24"/>
          <w:szCs w:val="24"/>
        </w:rPr>
        <w:t>across a study landscape in the Greenlandic Arctic.</w:t>
      </w:r>
      <w:r w:rsidR="002F2220">
        <w:rPr>
          <w:rFonts w:ascii="Times New Roman" w:hAnsi="Times New Roman" w:cs="Times New Roman"/>
          <w:sz w:val="24"/>
          <w:szCs w:val="24"/>
        </w:rPr>
        <w:t xml:space="preserve"> </w:t>
      </w:r>
      <w:r w:rsidR="00590A6D">
        <w:rPr>
          <w:rFonts w:ascii="Times New Roman" w:hAnsi="Times New Roman" w:cs="Times New Roman"/>
          <w:sz w:val="24"/>
          <w:szCs w:val="24"/>
        </w:rPr>
        <w:t xml:space="preserve">For a detailed list of </w:t>
      </w:r>
      <w:r w:rsidR="001C0509">
        <w:rPr>
          <w:rFonts w:ascii="Times New Roman" w:hAnsi="Times New Roman" w:cs="Times New Roman"/>
          <w:sz w:val="24"/>
          <w:szCs w:val="24"/>
        </w:rPr>
        <w:t xml:space="preserve">function </w:t>
      </w:r>
      <w:r w:rsidR="00590A6D">
        <w:rPr>
          <w:rFonts w:ascii="Times New Roman" w:hAnsi="Times New Roman" w:cs="Times New Roman"/>
          <w:sz w:val="24"/>
          <w:szCs w:val="24"/>
        </w:rPr>
        <w:t xml:space="preserve">descriptions, including the complete lists of arguments </w:t>
      </w:r>
      <w:r w:rsidR="001C0509">
        <w:rPr>
          <w:rFonts w:ascii="Times New Roman" w:hAnsi="Times New Roman" w:cs="Times New Roman"/>
          <w:sz w:val="24"/>
          <w:szCs w:val="24"/>
        </w:rPr>
        <w:t xml:space="preserve">require by </w:t>
      </w:r>
      <w:r w:rsidR="00590A6D">
        <w:rPr>
          <w:rFonts w:ascii="Times New Roman" w:hAnsi="Times New Roman" w:cs="Times New Roman"/>
          <w:sz w:val="24"/>
          <w:szCs w:val="24"/>
        </w:rPr>
        <w:t>each</w:t>
      </w:r>
      <w:r w:rsidR="001C0509">
        <w:rPr>
          <w:rFonts w:ascii="Times New Roman" w:hAnsi="Times New Roman" w:cs="Times New Roman"/>
          <w:sz w:val="24"/>
          <w:szCs w:val="24"/>
        </w:rPr>
        <w:t xml:space="preserve"> function</w:t>
      </w:r>
      <w:r w:rsidR="00590A6D">
        <w:rPr>
          <w:rFonts w:ascii="Times New Roman" w:hAnsi="Times New Roman" w:cs="Times New Roman"/>
          <w:sz w:val="24"/>
          <w:szCs w:val="24"/>
        </w:rPr>
        <w:t xml:space="preserve">, please consult the helpfiles provided with the package or refer to the list of function definitions supplied </w:t>
      </w:r>
      <w:r w:rsidR="002F2220">
        <w:rPr>
          <w:rFonts w:ascii="Times New Roman" w:hAnsi="Times New Roman" w:cs="Times New Roman"/>
          <w:sz w:val="24"/>
          <w:szCs w:val="24"/>
        </w:rPr>
        <w:t xml:space="preserve">in the </w:t>
      </w:r>
      <w:commentRangeStart w:id="2"/>
      <w:r w:rsidR="00590A6D">
        <w:rPr>
          <w:rFonts w:ascii="Times New Roman" w:hAnsi="Times New Roman" w:cs="Times New Roman"/>
          <w:sz w:val="24"/>
          <w:szCs w:val="24"/>
        </w:rPr>
        <w:t>Supplementary Material</w:t>
      </w:r>
      <w:commentRangeEnd w:id="2"/>
      <w:r w:rsidR="00590A6D">
        <w:rPr>
          <w:rStyle w:val="CommentReference"/>
        </w:rPr>
        <w:commentReference w:id="2"/>
      </w:r>
      <w:r w:rsidR="00590A6D">
        <w:rPr>
          <w:rFonts w:ascii="Times New Roman" w:hAnsi="Times New Roman" w:cs="Times New Roman"/>
          <w:sz w:val="24"/>
          <w:szCs w:val="24"/>
        </w:rPr>
        <w:t xml:space="preserve">. </w:t>
      </w:r>
    </w:p>
    <w:p w14:paraId="006BF8C5" w14:textId="77777777" w:rsidR="00590A6D" w:rsidRDefault="00590A6D" w:rsidP="00590A6D">
      <w:pPr>
        <w:pStyle w:val="NoSpacing"/>
        <w:rPr>
          <w:rFonts w:ascii="Times New Roman" w:hAnsi="Times New Roman" w:cs="Times New Roman"/>
          <w:sz w:val="24"/>
          <w:szCs w:val="24"/>
        </w:rPr>
      </w:pPr>
      <w:r>
        <w:rPr>
          <w:rFonts w:ascii="Times New Roman" w:hAnsi="Times New Roman" w:cs="Times New Roman"/>
          <w:sz w:val="24"/>
          <w:szCs w:val="24"/>
        </w:rPr>
        <w:t xml:space="preserve"> </w:t>
      </w:r>
    </w:p>
    <w:bookmarkEnd w:id="1"/>
    <w:p w14:paraId="30F6B7DF" w14:textId="77FCA3C3" w:rsidR="008A516D" w:rsidRDefault="008A516D" w:rsidP="00F751FB">
      <w:pPr>
        <w:pStyle w:val="NoSpacing"/>
        <w:rPr>
          <w:rFonts w:ascii="Times New Roman" w:hAnsi="Times New Roman" w:cs="Times New Roman"/>
          <w:sz w:val="24"/>
          <w:szCs w:val="24"/>
        </w:rPr>
      </w:pPr>
    </w:p>
    <w:p w14:paraId="3D35BF73" w14:textId="77777777" w:rsidR="00FC7108" w:rsidRDefault="00FC7108" w:rsidP="00FC7108">
      <w:pPr>
        <w:pStyle w:val="NoSpacing"/>
        <w:jc w:val="center"/>
        <w:rPr>
          <w:rFonts w:ascii="Times New Roman" w:hAnsi="Times New Roman" w:cs="Times New Roman"/>
          <w:sz w:val="24"/>
          <w:szCs w:val="24"/>
        </w:rPr>
      </w:pPr>
      <w:r>
        <w:rPr>
          <w:noProof/>
        </w:rPr>
        <w:drawing>
          <wp:inline distT="0" distB="0" distL="0" distR="0" wp14:anchorId="5A1E8830" wp14:editId="02A647B9">
            <wp:extent cx="2226487" cy="333954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9644" cy="3359282"/>
                    </a:xfrm>
                    <a:prstGeom prst="rect">
                      <a:avLst/>
                    </a:prstGeom>
                    <a:noFill/>
                    <a:ln>
                      <a:noFill/>
                    </a:ln>
                  </pic:spPr>
                </pic:pic>
              </a:graphicData>
            </a:graphic>
          </wp:inline>
        </w:drawing>
      </w:r>
    </w:p>
    <w:p w14:paraId="450C9608" w14:textId="47277623" w:rsidR="00E87545" w:rsidRDefault="00BA4386" w:rsidP="00F751FB">
      <w:pPr>
        <w:pStyle w:val="NoSpacing"/>
        <w:rPr>
          <w:rFonts w:ascii="Times New Roman" w:hAnsi="Times New Roman" w:cs="Times New Roman"/>
          <w:sz w:val="24"/>
          <w:szCs w:val="24"/>
        </w:rPr>
      </w:pPr>
      <w:commentRangeStart w:id="3"/>
      <w:r>
        <w:rPr>
          <w:rFonts w:ascii="Times New Roman" w:hAnsi="Times New Roman" w:cs="Times New Roman"/>
          <w:sz w:val="24"/>
          <w:szCs w:val="24"/>
        </w:rPr>
        <w:t>Figure 1.</w:t>
      </w:r>
      <w:r w:rsidR="00E87545">
        <w:rPr>
          <w:rFonts w:ascii="Times New Roman" w:hAnsi="Times New Roman" w:cs="Times New Roman"/>
          <w:sz w:val="24"/>
          <w:szCs w:val="24"/>
        </w:rPr>
        <w:t xml:space="preserve"> </w:t>
      </w:r>
      <w:commentRangeEnd w:id="3"/>
      <w:r w:rsidR="002117B8">
        <w:rPr>
          <w:rStyle w:val="CommentReference"/>
        </w:rPr>
        <w:commentReference w:id="3"/>
      </w:r>
      <w:r w:rsidR="00E87545">
        <w:rPr>
          <w:rFonts w:ascii="Times New Roman" w:hAnsi="Times New Roman" w:cs="Times New Roman"/>
          <w:sz w:val="24"/>
          <w:szCs w:val="24"/>
        </w:rPr>
        <w:t>Schematic illustrating functions and typical workflow of the lsatTS package.</w:t>
      </w:r>
      <w:r w:rsidR="00FC7108">
        <w:rPr>
          <w:rFonts w:ascii="Times New Roman" w:hAnsi="Times New Roman" w:cs="Times New Roman"/>
          <w:sz w:val="24"/>
          <w:szCs w:val="24"/>
        </w:rPr>
        <w:t xml:space="preserve"> Each function is described in the main text and Table 1.</w:t>
      </w:r>
      <w:r w:rsidR="00E87545">
        <w:rPr>
          <w:rFonts w:ascii="Times New Roman" w:hAnsi="Times New Roman" w:cs="Times New Roman"/>
          <w:sz w:val="24"/>
          <w:szCs w:val="24"/>
        </w:rPr>
        <w:t xml:space="preserve"> </w:t>
      </w:r>
    </w:p>
    <w:p w14:paraId="26D40033" w14:textId="77777777" w:rsidR="00FC7108" w:rsidRDefault="00FC7108" w:rsidP="00F751FB">
      <w:pPr>
        <w:pStyle w:val="NoSpacing"/>
        <w:rPr>
          <w:rFonts w:ascii="Times New Roman" w:hAnsi="Times New Roman" w:cs="Times New Roman"/>
          <w:sz w:val="24"/>
          <w:szCs w:val="24"/>
        </w:rPr>
      </w:pPr>
    </w:p>
    <w:p w14:paraId="241C9357" w14:textId="77777777" w:rsidR="0022005E" w:rsidRPr="00792C3C" w:rsidRDefault="0022005E" w:rsidP="0022005E">
      <w:pPr>
        <w:pStyle w:val="NoSpacing"/>
        <w:rPr>
          <w:rFonts w:ascii="Times New Roman" w:hAnsi="Times New Roman" w:cs="Times New Roman"/>
          <w:sz w:val="24"/>
          <w:szCs w:val="24"/>
        </w:rPr>
      </w:pPr>
      <w:r w:rsidRPr="00792C3C">
        <w:rPr>
          <w:rFonts w:ascii="Times New Roman" w:hAnsi="Times New Roman" w:cs="Times New Roman"/>
          <w:sz w:val="24"/>
          <w:szCs w:val="24"/>
        </w:rPr>
        <w:t>Table 1. Function names and descriptions</w:t>
      </w:r>
      <w:r>
        <w:rPr>
          <w:rFonts w:ascii="Times New Roman" w:hAnsi="Times New Roman" w:cs="Times New Roman"/>
          <w:sz w:val="24"/>
          <w:szCs w:val="24"/>
        </w:rPr>
        <w:t xml:space="preserve">. These are listed in the order typically used. </w:t>
      </w:r>
    </w:p>
    <w:tbl>
      <w:tblPr>
        <w:tblStyle w:val="TableGrid"/>
        <w:tblW w:w="946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3049"/>
        <w:gridCol w:w="4764"/>
      </w:tblGrid>
      <w:tr w:rsidR="0022005E" w:rsidRPr="00792C3C" w14:paraId="4DB919ED" w14:textId="77777777" w:rsidTr="00206CCE">
        <w:tc>
          <w:tcPr>
            <w:tcW w:w="1655" w:type="dxa"/>
            <w:tcBorders>
              <w:top w:val="single" w:sz="4" w:space="0" w:color="auto"/>
              <w:bottom w:val="single" w:sz="4" w:space="0" w:color="auto"/>
            </w:tcBorders>
          </w:tcPr>
          <w:p w14:paraId="774D2ABF" w14:textId="77777777" w:rsidR="0022005E" w:rsidRPr="00792C3C" w:rsidRDefault="0022005E" w:rsidP="00206CCE">
            <w:pPr>
              <w:pStyle w:val="NoSpacing"/>
              <w:rPr>
                <w:rFonts w:ascii="Times New Roman" w:hAnsi="Times New Roman" w:cs="Times New Roman"/>
                <w:b/>
                <w:bCs/>
                <w:sz w:val="24"/>
                <w:szCs w:val="24"/>
              </w:rPr>
            </w:pPr>
            <w:r w:rsidRPr="00792C3C">
              <w:rPr>
                <w:rFonts w:ascii="Times New Roman" w:hAnsi="Times New Roman" w:cs="Times New Roman"/>
                <w:b/>
                <w:bCs/>
                <w:sz w:val="24"/>
                <w:szCs w:val="24"/>
              </w:rPr>
              <w:t>Step</w:t>
            </w:r>
          </w:p>
        </w:tc>
        <w:tc>
          <w:tcPr>
            <w:tcW w:w="3049" w:type="dxa"/>
            <w:tcBorders>
              <w:top w:val="single" w:sz="4" w:space="0" w:color="auto"/>
              <w:bottom w:val="single" w:sz="4" w:space="0" w:color="auto"/>
            </w:tcBorders>
          </w:tcPr>
          <w:p w14:paraId="666DDFCA" w14:textId="77777777" w:rsidR="0022005E" w:rsidRPr="00792C3C" w:rsidRDefault="0022005E" w:rsidP="00206CCE">
            <w:pPr>
              <w:pStyle w:val="NoSpacing"/>
              <w:rPr>
                <w:rFonts w:ascii="Times New Roman" w:hAnsi="Times New Roman" w:cs="Times New Roman"/>
                <w:b/>
                <w:bCs/>
                <w:sz w:val="24"/>
                <w:szCs w:val="24"/>
              </w:rPr>
            </w:pPr>
            <w:r w:rsidRPr="00792C3C">
              <w:rPr>
                <w:rFonts w:ascii="Times New Roman" w:hAnsi="Times New Roman" w:cs="Times New Roman"/>
                <w:b/>
                <w:bCs/>
                <w:sz w:val="24"/>
                <w:szCs w:val="24"/>
              </w:rPr>
              <w:t>Function</w:t>
            </w:r>
          </w:p>
        </w:tc>
        <w:tc>
          <w:tcPr>
            <w:tcW w:w="4764" w:type="dxa"/>
            <w:tcBorders>
              <w:top w:val="single" w:sz="4" w:space="0" w:color="auto"/>
              <w:bottom w:val="single" w:sz="4" w:space="0" w:color="auto"/>
            </w:tcBorders>
          </w:tcPr>
          <w:p w14:paraId="202F32B5" w14:textId="77777777" w:rsidR="0022005E" w:rsidRPr="00792C3C" w:rsidRDefault="0022005E" w:rsidP="00206CCE">
            <w:pPr>
              <w:pStyle w:val="NoSpacing"/>
              <w:rPr>
                <w:rFonts w:ascii="Times New Roman" w:hAnsi="Times New Roman" w:cs="Times New Roman"/>
                <w:b/>
                <w:bCs/>
                <w:sz w:val="24"/>
                <w:szCs w:val="24"/>
              </w:rPr>
            </w:pPr>
            <w:r w:rsidRPr="00792C3C">
              <w:rPr>
                <w:rFonts w:ascii="Times New Roman" w:hAnsi="Times New Roman" w:cs="Times New Roman"/>
                <w:b/>
                <w:bCs/>
                <w:sz w:val="24"/>
                <w:szCs w:val="24"/>
              </w:rPr>
              <w:t>Description</w:t>
            </w:r>
          </w:p>
        </w:tc>
      </w:tr>
      <w:tr w:rsidR="0022005E" w:rsidRPr="00792C3C" w14:paraId="39BFFF31" w14:textId="77777777" w:rsidTr="00206CCE">
        <w:tc>
          <w:tcPr>
            <w:tcW w:w="1655" w:type="dxa"/>
            <w:tcBorders>
              <w:top w:val="single" w:sz="4" w:space="0" w:color="auto"/>
            </w:tcBorders>
          </w:tcPr>
          <w:p w14:paraId="51248093" w14:textId="77777777" w:rsidR="0022005E" w:rsidRPr="00EC1D88" w:rsidRDefault="0022005E" w:rsidP="00206CCE">
            <w:pPr>
              <w:pStyle w:val="NoSpacing"/>
              <w:rPr>
                <w:rFonts w:ascii="Times New Roman" w:hAnsi="Times New Roman" w:cs="Times New Roman"/>
                <w:sz w:val="20"/>
                <w:szCs w:val="20"/>
              </w:rPr>
            </w:pPr>
            <w:r w:rsidRPr="00EC1D88">
              <w:rPr>
                <w:rFonts w:ascii="Times New Roman" w:hAnsi="Times New Roman" w:cs="Times New Roman"/>
                <w:sz w:val="20"/>
                <w:szCs w:val="20"/>
              </w:rPr>
              <w:t xml:space="preserve">Data </w:t>
            </w:r>
            <w:r>
              <w:rPr>
                <w:rFonts w:ascii="Times New Roman" w:hAnsi="Times New Roman" w:cs="Times New Roman"/>
                <w:sz w:val="20"/>
                <w:szCs w:val="20"/>
              </w:rPr>
              <w:t>extraction</w:t>
            </w:r>
          </w:p>
        </w:tc>
        <w:tc>
          <w:tcPr>
            <w:tcW w:w="3049" w:type="dxa"/>
            <w:tcBorders>
              <w:top w:val="single" w:sz="4" w:space="0" w:color="auto"/>
            </w:tcBorders>
          </w:tcPr>
          <w:p w14:paraId="00655B54" w14:textId="77777777" w:rsidR="0022005E" w:rsidRPr="00EC1D88" w:rsidRDefault="0022005E"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lsat_get_pixel_centers</w:t>
            </w:r>
            <w:proofErr w:type="spellEnd"/>
          </w:p>
        </w:tc>
        <w:tc>
          <w:tcPr>
            <w:tcW w:w="4764" w:type="dxa"/>
            <w:tcBorders>
              <w:top w:val="single" w:sz="4" w:space="0" w:color="auto"/>
            </w:tcBorders>
          </w:tcPr>
          <w:p w14:paraId="4B6D4369" w14:textId="4838BDA0" w:rsidR="0022005E" w:rsidRPr="003C7159" w:rsidRDefault="002C102D" w:rsidP="00206CCE">
            <w:pPr>
              <w:pStyle w:val="NoSpacing"/>
              <w:rPr>
                <w:rFonts w:ascii="Times New Roman" w:hAnsi="Times New Roman" w:cs="Times New Roman"/>
                <w:sz w:val="20"/>
                <w:szCs w:val="20"/>
              </w:rPr>
            </w:pPr>
            <w:r>
              <w:rPr>
                <w:rFonts w:ascii="Times New Roman" w:hAnsi="Times New Roman" w:cs="Times New Roman"/>
                <w:sz w:val="20"/>
                <w:szCs w:val="20"/>
              </w:rPr>
              <w:t xml:space="preserve">Retrieve </w:t>
            </w:r>
            <w:r w:rsidR="0022005E">
              <w:rPr>
                <w:rFonts w:ascii="Times New Roman" w:hAnsi="Times New Roman" w:cs="Times New Roman"/>
                <w:sz w:val="20"/>
                <w:szCs w:val="20"/>
              </w:rPr>
              <w:t>point coordinates of all Landsat 8 pixel centers that fall within a polygon.</w:t>
            </w:r>
          </w:p>
        </w:tc>
      </w:tr>
      <w:tr w:rsidR="0022005E" w:rsidRPr="00792C3C" w14:paraId="7FC6C207" w14:textId="77777777" w:rsidTr="00206CCE">
        <w:tc>
          <w:tcPr>
            <w:tcW w:w="1655" w:type="dxa"/>
          </w:tcPr>
          <w:p w14:paraId="15ADE02F"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4A7E1555" w14:textId="1AC44D12"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sat_export_ts</w:t>
            </w:r>
            <w:proofErr w:type="spellEnd"/>
          </w:p>
        </w:tc>
        <w:tc>
          <w:tcPr>
            <w:tcW w:w="4764" w:type="dxa"/>
          </w:tcPr>
          <w:p w14:paraId="620548CD"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 xml:space="preserve">Export full Landsat surface reflectance time series for a set of point coordinates using GEE accessed from R. </w:t>
            </w:r>
          </w:p>
        </w:tc>
      </w:tr>
      <w:tr w:rsidR="0022005E" w:rsidRPr="00792C3C" w14:paraId="7185AAE8" w14:textId="77777777" w:rsidTr="00206CCE">
        <w:tc>
          <w:tcPr>
            <w:tcW w:w="1655" w:type="dxa"/>
          </w:tcPr>
          <w:p w14:paraId="070E736B" w14:textId="65B9A3B2" w:rsidR="0022005E" w:rsidRPr="00EC1D88" w:rsidRDefault="0022005E" w:rsidP="00206CCE">
            <w:pPr>
              <w:pStyle w:val="NoSpacing"/>
              <w:rPr>
                <w:rFonts w:ascii="Times New Roman" w:hAnsi="Times New Roman" w:cs="Times New Roman"/>
                <w:sz w:val="20"/>
                <w:szCs w:val="20"/>
              </w:rPr>
            </w:pPr>
            <w:r w:rsidRPr="00EC1D88">
              <w:rPr>
                <w:rFonts w:ascii="Times New Roman" w:hAnsi="Times New Roman" w:cs="Times New Roman"/>
                <w:sz w:val="20"/>
                <w:szCs w:val="20"/>
              </w:rPr>
              <w:t xml:space="preserve">Data </w:t>
            </w:r>
            <w:r w:rsidR="00325450">
              <w:rPr>
                <w:rFonts w:ascii="Times New Roman" w:hAnsi="Times New Roman" w:cs="Times New Roman"/>
                <w:sz w:val="20"/>
                <w:szCs w:val="20"/>
              </w:rPr>
              <w:t>processing</w:t>
            </w:r>
          </w:p>
        </w:tc>
        <w:tc>
          <w:tcPr>
            <w:tcW w:w="3049" w:type="dxa"/>
          </w:tcPr>
          <w:p w14:paraId="506E8080" w14:textId="77777777" w:rsidR="0022005E" w:rsidRPr="00EC1D88" w:rsidRDefault="0022005E"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lsat_general_prep</w:t>
            </w:r>
            <w:proofErr w:type="spellEnd"/>
          </w:p>
        </w:tc>
        <w:tc>
          <w:tcPr>
            <w:tcW w:w="4764" w:type="dxa"/>
          </w:tcPr>
          <w:p w14:paraId="3A4483EB"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Prepare data exported from GEE, including parsing satellite names and renaming and scaling bands.</w:t>
            </w:r>
          </w:p>
        </w:tc>
      </w:tr>
      <w:tr w:rsidR="0022005E" w:rsidRPr="00792C3C" w14:paraId="120B79DA" w14:textId="77777777" w:rsidTr="00206CCE">
        <w:tc>
          <w:tcPr>
            <w:tcW w:w="1655" w:type="dxa"/>
          </w:tcPr>
          <w:p w14:paraId="2FFA6CA2"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3526617D" w14:textId="20DC1EEC"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sat_clean_data</w:t>
            </w:r>
            <w:proofErr w:type="spellEnd"/>
          </w:p>
        </w:tc>
        <w:tc>
          <w:tcPr>
            <w:tcW w:w="4764" w:type="dxa"/>
          </w:tcPr>
          <w:p w14:paraId="1C76BBB3" w14:textId="77777777" w:rsidR="0022005E" w:rsidRPr="00EC1D88" w:rsidRDefault="0022005E" w:rsidP="00206CCE">
            <w:pPr>
              <w:pStyle w:val="NoSpacing"/>
              <w:rPr>
                <w:rFonts w:ascii="Times New Roman" w:hAnsi="Times New Roman" w:cs="Times New Roman"/>
                <w:sz w:val="20"/>
                <w:szCs w:val="20"/>
              </w:rPr>
            </w:pPr>
            <w:r w:rsidRPr="00EC1D88">
              <w:rPr>
                <w:rFonts w:ascii="Times New Roman" w:hAnsi="Times New Roman" w:cs="Times New Roman"/>
                <w:sz w:val="20"/>
                <w:szCs w:val="20"/>
              </w:rPr>
              <w:t xml:space="preserve">Filter out measurements </w:t>
            </w:r>
            <w:r>
              <w:rPr>
                <w:rFonts w:ascii="Times New Roman" w:hAnsi="Times New Roman" w:cs="Times New Roman"/>
                <w:sz w:val="20"/>
                <w:szCs w:val="20"/>
              </w:rPr>
              <w:t xml:space="preserve">based on presence of clouds, water, shadows, </w:t>
            </w:r>
            <w:r w:rsidRPr="00EC1D88">
              <w:rPr>
                <w:rFonts w:ascii="Times New Roman" w:hAnsi="Times New Roman" w:cs="Times New Roman"/>
                <w:sz w:val="20"/>
                <w:szCs w:val="20"/>
              </w:rPr>
              <w:t>oblique view angles, and other criteria.</w:t>
            </w:r>
          </w:p>
        </w:tc>
      </w:tr>
      <w:tr w:rsidR="0022005E" w:rsidRPr="00792C3C" w14:paraId="0106EF6C" w14:textId="77777777" w:rsidTr="00206CCE">
        <w:tc>
          <w:tcPr>
            <w:tcW w:w="1655" w:type="dxa"/>
          </w:tcPr>
          <w:p w14:paraId="5D4E6008"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22C709D2" w14:textId="5388708F"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sat_summarize_data_avail</w:t>
            </w:r>
            <w:proofErr w:type="spellEnd"/>
          </w:p>
        </w:tc>
        <w:tc>
          <w:tcPr>
            <w:tcW w:w="4764" w:type="dxa"/>
          </w:tcPr>
          <w:p w14:paraId="48D07AE1" w14:textId="3A61D853" w:rsidR="0022005E" w:rsidRPr="00EC1D88" w:rsidRDefault="00C42BC6" w:rsidP="00206CCE">
            <w:pPr>
              <w:pStyle w:val="NoSpacing"/>
              <w:rPr>
                <w:rFonts w:ascii="Times New Roman" w:hAnsi="Times New Roman" w:cs="Times New Roman"/>
                <w:sz w:val="20"/>
                <w:szCs w:val="20"/>
              </w:rPr>
            </w:pPr>
            <w:r w:rsidRPr="00C42BC6">
              <w:rPr>
                <w:rFonts w:ascii="Times New Roman" w:hAnsi="Times New Roman" w:cs="Times New Roman"/>
                <w:sz w:val="20"/>
                <w:szCs w:val="20"/>
              </w:rPr>
              <w:t>(</w:t>
            </w:r>
            <w:r w:rsidRPr="00C42BC6">
              <w:rPr>
                <w:rFonts w:ascii="Times New Roman" w:hAnsi="Times New Roman" w:cs="Times New Roman"/>
                <w:i/>
                <w:iCs/>
                <w:sz w:val="20"/>
                <w:szCs w:val="20"/>
              </w:rPr>
              <w:t>Optional</w:t>
            </w:r>
            <w:r w:rsidRPr="00C42BC6">
              <w:rPr>
                <w:rFonts w:ascii="Times New Roman" w:hAnsi="Times New Roman" w:cs="Times New Roman"/>
                <w:sz w:val="20"/>
                <w:szCs w:val="20"/>
              </w:rPr>
              <w:t>)</w:t>
            </w:r>
            <w:r>
              <w:rPr>
                <w:rFonts w:ascii="Times New Roman" w:hAnsi="Times New Roman" w:cs="Times New Roman"/>
                <w:sz w:val="20"/>
                <w:szCs w:val="20"/>
              </w:rPr>
              <w:t xml:space="preserve"> </w:t>
            </w:r>
            <w:r w:rsidR="0022005E" w:rsidRPr="002A52FE">
              <w:rPr>
                <w:rFonts w:ascii="Times New Roman" w:hAnsi="Times New Roman" w:cs="Times New Roman"/>
                <w:sz w:val="20"/>
                <w:szCs w:val="20"/>
              </w:rPr>
              <w:t>Summarize</w:t>
            </w:r>
            <w:r w:rsidR="0022005E" w:rsidRPr="00EC1D88">
              <w:rPr>
                <w:rFonts w:ascii="Times New Roman" w:hAnsi="Times New Roman" w:cs="Times New Roman"/>
                <w:sz w:val="20"/>
                <w:szCs w:val="20"/>
              </w:rPr>
              <w:t xml:space="preserve"> data availability at each site, such </w:t>
            </w:r>
            <w:r w:rsidR="0022005E">
              <w:rPr>
                <w:rFonts w:ascii="Times New Roman" w:hAnsi="Times New Roman" w:cs="Times New Roman"/>
                <w:sz w:val="20"/>
                <w:szCs w:val="20"/>
              </w:rPr>
              <w:t xml:space="preserve">as </w:t>
            </w:r>
            <w:r w:rsidR="0022005E" w:rsidRPr="00EC1D88">
              <w:rPr>
                <w:rFonts w:ascii="Times New Roman" w:hAnsi="Times New Roman" w:cs="Times New Roman"/>
                <w:sz w:val="20"/>
                <w:szCs w:val="20"/>
              </w:rPr>
              <w:t xml:space="preserve">total number </w:t>
            </w:r>
            <w:r w:rsidR="0022005E">
              <w:rPr>
                <w:rFonts w:ascii="Times New Roman" w:hAnsi="Times New Roman" w:cs="Times New Roman"/>
                <w:sz w:val="20"/>
                <w:szCs w:val="20"/>
              </w:rPr>
              <w:t xml:space="preserve">and years </w:t>
            </w:r>
            <w:r w:rsidR="0022005E" w:rsidRPr="00EC1D88">
              <w:rPr>
                <w:rFonts w:ascii="Times New Roman" w:hAnsi="Times New Roman" w:cs="Times New Roman"/>
                <w:sz w:val="20"/>
                <w:szCs w:val="20"/>
              </w:rPr>
              <w:t>of observations</w:t>
            </w:r>
            <w:r w:rsidR="0022005E">
              <w:rPr>
                <w:rFonts w:ascii="Times New Roman" w:hAnsi="Times New Roman" w:cs="Times New Roman"/>
                <w:sz w:val="20"/>
                <w:szCs w:val="20"/>
              </w:rPr>
              <w:t>.</w:t>
            </w:r>
          </w:p>
        </w:tc>
      </w:tr>
      <w:tr w:rsidR="0022005E" w:rsidRPr="00792C3C" w14:paraId="7202B815" w14:textId="77777777" w:rsidTr="00206CCE">
        <w:tc>
          <w:tcPr>
            <w:tcW w:w="1655" w:type="dxa"/>
          </w:tcPr>
          <w:p w14:paraId="021BA202"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7922DACD" w14:textId="6E1590C2"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sat_neighborhood_mean</w:t>
            </w:r>
            <w:proofErr w:type="spellEnd"/>
          </w:p>
        </w:tc>
        <w:tc>
          <w:tcPr>
            <w:tcW w:w="4764" w:type="dxa"/>
          </w:tcPr>
          <w:p w14:paraId="4930D907" w14:textId="05982F79" w:rsidR="0022005E" w:rsidRPr="00EC1D88" w:rsidRDefault="00C42BC6" w:rsidP="00206CCE">
            <w:pPr>
              <w:pStyle w:val="NoSpacing"/>
              <w:rPr>
                <w:rFonts w:ascii="Times New Roman" w:hAnsi="Times New Roman" w:cs="Times New Roman"/>
                <w:sz w:val="20"/>
                <w:szCs w:val="20"/>
              </w:rPr>
            </w:pPr>
            <w:r w:rsidRPr="00C42BC6">
              <w:rPr>
                <w:rFonts w:ascii="Times New Roman" w:hAnsi="Times New Roman" w:cs="Times New Roman"/>
                <w:sz w:val="20"/>
                <w:szCs w:val="20"/>
              </w:rPr>
              <w:t>(</w:t>
            </w:r>
            <w:r w:rsidRPr="00C42BC6">
              <w:rPr>
                <w:rFonts w:ascii="Times New Roman" w:hAnsi="Times New Roman" w:cs="Times New Roman"/>
                <w:i/>
                <w:iCs/>
                <w:sz w:val="20"/>
                <w:szCs w:val="20"/>
              </w:rPr>
              <w:t>Optional</w:t>
            </w:r>
            <w:r w:rsidRPr="00C42BC6">
              <w:rPr>
                <w:rFonts w:ascii="Times New Roman" w:hAnsi="Times New Roman" w:cs="Times New Roman"/>
                <w:sz w:val="20"/>
                <w:szCs w:val="20"/>
              </w:rPr>
              <w:t>)</w:t>
            </w:r>
            <w:r>
              <w:rPr>
                <w:rFonts w:ascii="Times New Roman" w:hAnsi="Times New Roman" w:cs="Times New Roman"/>
                <w:sz w:val="20"/>
                <w:szCs w:val="20"/>
              </w:rPr>
              <w:t xml:space="preserve"> </w:t>
            </w:r>
            <w:r w:rsidR="0022005E">
              <w:rPr>
                <w:rFonts w:ascii="Times New Roman" w:hAnsi="Times New Roman" w:cs="Times New Roman"/>
                <w:sz w:val="20"/>
                <w:szCs w:val="20"/>
              </w:rPr>
              <w:t>For buffered sites, compute band-wise mean surface reflectance across grid cells within the buffer.</w:t>
            </w:r>
          </w:p>
        </w:tc>
      </w:tr>
      <w:tr w:rsidR="0022005E" w:rsidRPr="00792C3C" w14:paraId="541E671F" w14:textId="77777777" w:rsidTr="00206CCE">
        <w:tc>
          <w:tcPr>
            <w:tcW w:w="1655" w:type="dxa"/>
          </w:tcPr>
          <w:p w14:paraId="6D5CF5F6"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2254D3C8" w14:textId="01DB04A7"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sat_calc_spec_index</w:t>
            </w:r>
            <w:proofErr w:type="spellEnd"/>
          </w:p>
        </w:tc>
        <w:tc>
          <w:tcPr>
            <w:tcW w:w="4764" w:type="dxa"/>
          </w:tcPr>
          <w:p w14:paraId="2B4D6B69"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Calculate a variety of widely used spectral indices, such as the Normalized Difference Vegetation Index (NDVI).</w:t>
            </w:r>
          </w:p>
        </w:tc>
      </w:tr>
      <w:tr w:rsidR="0022005E" w:rsidRPr="00792C3C" w14:paraId="0187912C" w14:textId="77777777" w:rsidTr="00206CCE">
        <w:tc>
          <w:tcPr>
            <w:tcW w:w="1655" w:type="dxa"/>
          </w:tcPr>
          <w:p w14:paraId="2D66F125"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613DECF5" w14:textId="33B4B9F9"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sat_calibrate_rf</w:t>
            </w:r>
            <w:proofErr w:type="spellEnd"/>
          </w:p>
        </w:tc>
        <w:tc>
          <w:tcPr>
            <w:tcW w:w="4764" w:type="dxa"/>
          </w:tcPr>
          <w:p w14:paraId="1FB86F03"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Cross-calibrate bands or spectral indices from Landsat 5/8 to match Landsat 7 using Random Forests.</w:t>
            </w:r>
          </w:p>
        </w:tc>
      </w:tr>
      <w:tr w:rsidR="0022005E" w:rsidRPr="00792C3C" w14:paraId="1E18B287" w14:textId="77777777" w:rsidTr="00206CCE">
        <w:tc>
          <w:tcPr>
            <w:tcW w:w="1655" w:type="dxa"/>
          </w:tcPr>
          <w:p w14:paraId="48D8F89C" w14:textId="77777777" w:rsidR="0022005E" w:rsidRPr="00EC1D88" w:rsidRDefault="0022005E" w:rsidP="00206CCE">
            <w:pPr>
              <w:pStyle w:val="NoSpacing"/>
              <w:rPr>
                <w:rFonts w:ascii="Times New Roman" w:hAnsi="Times New Roman" w:cs="Times New Roman"/>
                <w:sz w:val="20"/>
                <w:szCs w:val="20"/>
              </w:rPr>
            </w:pPr>
            <w:r w:rsidRPr="00EC1D88">
              <w:rPr>
                <w:rFonts w:ascii="Times New Roman" w:hAnsi="Times New Roman" w:cs="Times New Roman"/>
                <w:sz w:val="20"/>
                <w:szCs w:val="20"/>
              </w:rPr>
              <w:t>Data analysis</w:t>
            </w:r>
          </w:p>
        </w:tc>
        <w:tc>
          <w:tcPr>
            <w:tcW w:w="3049" w:type="dxa"/>
          </w:tcPr>
          <w:p w14:paraId="46C65848" w14:textId="77777777" w:rsidR="0022005E" w:rsidRPr="00EC1D88" w:rsidRDefault="0022005E"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lsat_fit_phenological_curves</w:t>
            </w:r>
            <w:proofErr w:type="spellEnd"/>
          </w:p>
        </w:tc>
        <w:tc>
          <w:tcPr>
            <w:tcW w:w="4764" w:type="dxa"/>
          </w:tcPr>
          <w:p w14:paraId="42359EC5"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 xml:space="preserve">Characterize seasonal land surface phenology at each site by iteratively fitting flexible cubic splines. </w:t>
            </w:r>
          </w:p>
        </w:tc>
      </w:tr>
      <w:tr w:rsidR="0022005E" w:rsidRPr="00792C3C" w14:paraId="44A64F9E" w14:textId="77777777" w:rsidTr="00206CCE">
        <w:tc>
          <w:tcPr>
            <w:tcW w:w="1655" w:type="dxa"/>
          </w:tcPr>
          <w:p w14:paraId="3485990B"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044D1716" w14:textId="76E5E7DF"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sat_summarize_growing_seasons</w:t>
            </w:r>
            <w:proofErr w:type="spellEnd"/>
          </w:p>
        </w:tc>
        <w:tc>
          <w:tcPr>
            <w:tcW w:w="4764" w:type="dxa"/>
          </w:tcPr>
          <w:p w14:paraId="1C7B6389" w14:textId="77777777" w:rsidR="0022005E" w:rsidRPr="00EC1D88" w:rsidRDefault="0022005E" w:rsidP="00206CCE">
            <w:pPr>
              <w:pStyle w:val="NoSpacing"/>
              <w:rPr>
                <w:rFonts w:ascii="Times New Roman" w:hAnsi="Times New Roman" w:cs="Times New Roman"/>
                <w:sz w:val="20"/>
                <w:szCs w:val="20"/>
              </w:rPr>
            </w:pPr>
            <w:r>
              <w:rPr>
                <w:rFonts w:ascii="Times New Roman" w:hAnsi="Times New Roman" w:cs="Times New Roman"/>
                <w:sz w:val="20"/>
                <w:szCs w:val="20"/>
              </w:rPr>
              <w:t>Estimate various phenological metrics from fitted cubic splines, such as annual maximum vegetation greenness.</w:t>
            </w:r>
          </w:p>
        </w:tc>
      </w:tr>
      <w:tr w:rsidR="0022005E" w:rsidRPr="00792C3C" w14:paraId="7FE475C7" w14:textId="77777777" w:rsidTr="00206CCE">
        <w:tc>
          <w:tcPr>
            <w:tcW w:w="1655" w:type="dxa"/>
          </w:tcPr>
          <w:p w14:paraId="3B4939DD"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033DA87C" w14:textId="4B1E2D8B"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sat_evaluate_phenological_max</w:t>
            </w:r>
            <w:proofErr w:type="spellEnd"/>
          </w:p>
        </w:tc>
        <w:tc>
          <w:tcPr>
            <w:tcW w:w="4764" w:type="dxa"/>
          </w:tcPr>
          <w:p w14:paraId="6F753E50" w14:textId="409AFF23" w:rsidR="0022005E" w:rsidRPr="00EC1D88" w:rsidRDefault="00C42BC6" w:rsidP="00206CCE">
            <w:pPr>
              <w:pStyle w:val="NoSpacing"/>
              <w:rPr>
                <w:rFonts w:ascii="Times New Roman" w:hAnsi="Times New Roman" w:cs="Times New Roman"/>
                <w:sz w:val="20"/>
                <w:szCs w:val="20"/>
              </w:rPr>
            </w:pPr>
            <w:r w:rsidRPr="00C42BC6">
              <w:rPr>
                <w:rFonts w:ascii="Times New Roman" w:hAnsi="Times New Roman" w:cs="Times New Roman"/>
                <w:sz w:val="20"/>
                <w:szCs w:val="20"/>
              </w:rPr>
              <w:t>(</w:t>
            </w:r>
            <w:r w:rsidRPr="00C42BC6">
              <w:rPr>
                <w:rFonts w:ascii="Times New Roman" w:hAnsi="Times New Roman" w:cs="Times New Roman"/>
                <w:i/>
                <w:iCs/>
                <w:sz w:val="20"/>
                <w:szCs w:val="20"/>
              </w:rPr>
              <w:t>Optional</w:t>
            </w:r>
            <w:r w:rsidRPr="00C42BC6">
              <w:rPr>
                <w:rFonts w:ascii="Times New Roman" w:hAnsi="Times New Roman" w:cs="Times New Roman"/>
                <w:sz w:val="20"/>
                <w:szCs w:val="20"/>
              </w:rPr>
              <w:t>)</w:t>
            </w:r>
            <w:r>
              <w:rPr>
                <w:rFonts w:ascii="Times New Roman" w:hAnsi="Times New Roman" w:cs="Times New Roman"/>
                <w:sz w:val="20"/>
                <w:szCs w:val="20"/>
              </w:rPr>
              <w:t xml:space="preserve"> </w:t>
            </w:r>
            <w:r w:rsidR="0022005E">
              <w:rPr>
                <w:rFonts w:ascii="Times New Roman" w:hAnsi="Times New Roman" w:cs="Times New Roman"/>
                <w:sz w:val="20"/>
                <w:szCs w:val="20"/>
              </w:rPr>
              <w:t xml:space="preserve">Evaluate estimates of annual maximum vegetation greenness with measurement availability. </w:t>
            </w:r>
          </w:p>
        </w:tc>
      </w:tr>
      <w:tr w:rsidR="0022005E" w:rsidRPr="00792C3C" w14:paraId="1EE9DECF" w14:textId="77777777" w:rsidTr="00206CCE">
        <w:tc>
          <w:tcPr>
            <w:tcW w:w="1655" w:type="dxa"/>
          </w:tcPr>
          <w:p w14:paraId="7A8747A7" w14:textId="77777777" w:rsidR="0022005E" w:rsidRPr="00EC1D88" w:rsidRDefault="0022005E" w:rsidP="00206CCE">
            <w:pPr>
              <w:pStyle w:val="NoSpacing"/>
              <w:rPr>
                <w:rFonts w:ascii="Times New Roman" w:hAnsi="Times New Roman" w:cs="Times New Roman"/>
                <w:sz w:val="20"/>
                <w:szCs w:val="20"/>
              </w:rPr>
            </w:pPr>
          </w:p>
        </w:tc>
        <w:tc>
          <w:tcPr>
            <w:tcW w:w="3049" w:type="dxa"/>
          </w:tcPr>
          <w:p w14:paraId="32D4D551" w14:textId="48C41A8E" w:rsidR="0022005E" w:rsidRPr="00EC1D88" w:rsidRDefault="002C102D" w:rsidP="00206CCE">
            <w:pPr>
              <w:pStyle w:val="NoSpacing"/>
              <w:rPr>
                <w:rFonts w:ascii="Times New Roman" w:hAnsi="Times New Roman" w:cs="Times New Roman"/>
                <w:sz w:val="20"/>
                <w:szCs w:val="20"/>
              </w:rPr>
            </w:pPr>
            <w:proofErr w:type="spellStart"/>
            <w:r w:rsidRPr="00EC1D88">
              <w:rPr>
                <w:rFonts w:ascii="Times New Roman" w:hAnsi="Times New Roman" w:cs="Times New Roman"/>
                <w:sz w:val="20"/>
                <w:szCs w:val="20"/>
              </w:rPr>
              <w:t>L</w:t>
            </w:r>
            <w:r w:rsidR="0022005E" w:rsidRPr="00EC1D88">
              <w:rPr>
                <w:rFonts w:ascii="Times New Roman" w:hAnsi="Times New Roman" w:cs="Times New Roman"/>
                <w:sz w:val="20"/>
                <w:szCs w:val="20"/>
              </w:rPr>
              <w:t>sat_calc_trend</w:t>
            </w:r>
            <w:proofErr w:type="spellEnd"/>
          </w:p>
        </w:tc>
        <w:tc>
          <w:tcPr>
            <w:tcW w:w="4764" w:type="dxa"/>
          </w:tcPr>
          <w:p w14:paraId="2A0863D0" w14:textId="77777777" w:rsidR="0022005E" w:rsidRPr="00EC1D88" w:rsidRDefault="0022005E" w:rsidP="00206CCE">
            <w:pPr>
              <w:pStyle w:val="NoSpacing"/>
              <w:rPr>
                <w:rFonts w:ascii="Times New Roman" w:hAnsi="Times New Roman" w:cs="Times New Roman"/>
                <w:sz w:val="20"/>
                <w:szCs w:val="20"/>
              </w:rPr>
            </w:pPr>
            <w:r w:rsidRPr="00EC1D88">
              <w:rPr>
                <w:rFonts w:ascii="Times New Roman" w:hAnsi="Times New Roman" w:cs="Times New Roman"/>
                <w:sz w:val="20"/>
                <w:szCs w:val="20"/>
              </w:rPr>
              <w:t xml:space="preserve">Calculate temporal trends using non-parametric </w:t>
            </w:r>
            <w:r>
              <w:rPr>
                <w:rFonts w:ascii="Times New Roman" w:hAnsi="Times New Roman" w:cs="Times New Roman"/>
                <w:sz w:val="20"/>
                <w:szCs w:val="20"/>
              </w:rPr>
              <w:t>Mann-Kendall trend tests and Theil-Sen slope indicators.</w:t>
            </w:r>
          </w:p>
        </w:tc>
      </w:tr>
    </w:tbl>
    <w:p w14:paraId="0414E186" w14:textId="77777777" w:rsidR="0022005E" w:rsidRDefault="0022005E" w:rsidP="00F751FB">
      <w:pPr>
        <w:pStyle w:val="NoSpacing"/>
        <w:rPr>
          <w:rFonts w:ascii="Times New Roman" w:hAnsi="Times New Roman" w:cs="Times New Roman"/>
          <w:sz w:val="24"/>
          <w:szCs w:val="24"/>
        </w:rPr>
      </w:pPr>
    </w:p>
    <w:p w14:paraId="34B90079" w14:textId="051CC716" w:rsidR="008A516D" w:rsidRDefault="00B41BE5" w:rsidP="00C81F1B">
      <w:pPr>
        <w:pStyle w:val="Heading1"/>
      </w:pPr>
      <w:r w:rsidRPr="00B41BE5">
        <w:t>Package installation</w:t>
      </w:r>
    </w:p>
    <w:p w14:paraId="2DDF428F" w14:textId="15F208C5" w:rsidR="00132CED" w:rsidRPr="0010487C" w:rsidRDefault="00132CED" w:rsidP="00F751FB">
      <w:pPr>
        <w:pStyle w:val="NoSpacing"/>
        <w:rPr>
          <w:rFonts w:ascii="Times New Roman" w:hAnsi="Times New Roman" w:cs="Times New Roman"/>
          <w:sz w:val="24"/>
          <w:szCs w:val="24"/>
        </w:rPr>
      </w:pPr>
      <w:r w:rsidRPr="00132CED">
        <w:rPr>
          <w:rFonts w:ascii="Times New Roman" w:hAnsi="Times New Roman" w:cs="Times New Roman"/>
          <w:sz w:val="24"/>
          <w:szCs w:val="24"/>
        </w:rPr>
        <w:t xml:space="preserve">The </w:t>
      </w:r>
      <w:r>
        <w:rPr>
          <w:rFonts w:ascii="Times New Roman" w:hAnsi="Times New Roman" w:cs="Times New Roman"/>
          <w:sz w:val="24"/>
          <w:szCs w:val="24"/>
        </w:rPr>
        <w:t xml:space="preserve">R package </w:t>
      </w:r>
      <w:r w:rsidRPr="00132CED">
        <w:rPr>
          <w:rFonts w:ascii="Times New Roman" w:hAnsi="Times New Roman" w:cs="Times New Roman"/>
          <w:i/>
          <w:iCs/>
          <w:sz w:val="24"/>
          <w:szCs w:val="24"/>
        </w:rPr>
        <w:t>lsatTS</w:t>
      </w:r>
      <w:r>
        <w:rPr>
          <w:rFonts w:ascii="Times New Roman" w:hAnsi="Times New Roman" w:cs="Times New Roman"/>
          <w:sz w:val="24"/>
          <w:szCs w:val="24"/>
        </w:rPr>
        <w:t xml:space="preserve"> is publicly available through </w:t>
      </w:r>
      <w:r w:rsidR="002C102D">
        <w:rPr>
          <w:rFonts w:ascii="Times New Roman" w:hAnsi="Times New Roman" w:cs="Times New Roman"/>
          <w:sz w:val="24"/>
          <w:szCs w:val="24"/>
        </w:rPr>
        <w:t xml:space="preserve">a </w:t>
      </w:r>
      <w:r>
        <w:rPr>
          <w:rFonts w:ascii="Times New Roman" w:hAnsi="Times New Roman" w:cs="Times New Roman"/>
          <w:sz w:val="24"/>
          <w:szCs w:val="24"/>
        </w:rPr>
        <w:t>GitHub</w:t>
      </w:r>
      <w:r w:rsidR="002C102D">
        <w:rPr>
          <w:rFonts w:ascii="Times New Roman" w:hAnsi="Times New Roman" w:cs="Times New Roman"/>
          <w:sz w:val="24"/>
          <w:szCs w:val="24"/>
        </w:rPr>
        <w:t xml:space="preserve"> code repository</w:t>
      </w:r>
      <w:r>
        <w:rPr>
          <w:rFonts w:ascii="Times New Roman" w:hAnsi="Times New Roman" w:cs="Times New Roman"/>
          <w:sz w:val="24"/>
          <w:szCs w:val="24"/>
        </w:rPr>
        <w:t xml:space="preserve">. Users will need to have installed the R software environment on their computer. The </w:t>
      </w:r>
      <w:r w:rsidRPr="00132CED">
        <w:rPr>
          <w:rFonts w:ascii="Times New Roman" w:hAnsi="Times New Roman" w:cs="Times New Roman"/>
          <w:i/>
          <w:iCs/>
          <w:sz w:val="24"/>
          <w:szCs w:val="24"/>
        </w:rPr>
        <w:t>lsatTS</w:t>
      </w:r>
      <w:r>
        <w:rPr>
          <w:rFonts w:ascii="Times New Roman" w:hAnsi="Times New Roman" w:cs="Times New Roman"/>
          <w:sz w:val="24"/>
          <w:szCs w:val="24"/>
        </w:rPr>
        <w:t xml:space="preserve"> package </w:t>
      </w:r>
      <w:r w:rsidR="009073E5">
        <w:rPr>
          <w:rFonts w:ascii="Times New Roman" w:hAnsi="Times New Roman" w:cs="Times New Roman"/>
          <w:sz w:val="24"/>
          <w:szCs w:val="24"/>
        </w:rPr>
        <w:t xml:space="preserve">is operating system agnostic and </w:t>
      </w:r>
      <w:r>
        <w:rPr>
          <w:rFonts w:ascii="Times New Roman" w:hAnsi="Times New Roman" w:cs="Times New Roman"/>
          <w:sz w:val="24"/>
          <w:szCs w:val="24"/>
        </w:rPr>
        <w:t xml:space="preserve">can be installed </w:t>
      </w:r>
      <w:r w:rsidR="0010487C">
        <w:rPr>
          <w:rFonts w:ascii="Times New Roman" w:hAnsi="Times New Roman" w:cs="Times New Roman"/>
          <w:sz w:val="24"/>
          <w:szCs w:val="24"/>
        </w:rPr>
        <w:t xml:space="preserve">from within R using the </w:t>
      </w:r>
      <w:proofErr w:type="spellStart"/>
      <w:r w:rsidR="0010487C" w:rsidRPr="0010487C">
        <w:rPr>
          <w:rFonts w:ascii="Times New Roman" w:hAnsi="Times New Roman" w:cs="Times New Roman"/>
          <w:i/>
          <w:iCs/>
          <w:sz w:val="24"/>
          <w:szCs w:val="24"/>
        </w:rPr>
        <w:t>install_github</w:t>
      </w:r>
      <w:proofErr w:type="spellEnd"/>
      <w:r w:rsidR="00B963CB">
        <w:rPr>
          <w:rFonts w:ascii="Times New Roman" w:hAnsi="Times New Roman" w:cs="Times New Roman"/>
          <w:i/>
          <w:iCs/>
          <w:sz w:val="24"/>
          <w:szCs w:val="24"/>
        </w:rPr>
        <w:t>()</w:t>
      </w:r>
      <w:r w:rsidR="0010487C">
        <w:rPr>
          <w:rFonts w:ascii="Times New Roman" w:hAnsi="Times New Roman" w:cs="Times New Roman"/>
          <w:sz w:val="24"/>
          <w:szCs w:val="24"/>
        </w:rPr>
        <w:t xml:space="preserve"> function from the </w:t>
      </w:r>
      <w:proofErr w:type="spellStart"/>
      <w:r w:rsidR="0010487C" w:rsidRPr="0010487C">
        <w:rPr>
          <w:rFonts w:ascii="Times New Roman" w:hAnsi="Times New Roman" w:cs="Times New Roman"/>
          <w:i/>
          <w:iCs/>
          <w:sz w:val="24"/>
          <w:szCs w:val="24"/>
        </w:rPr>
        <w:t>devtools</w:t>
      </w:r>
      <w:proofErr w:type="spellEnd"/>
      <w:r w:rsidR="0010487C">
        <w:rPr>
          <w:rFonts w:ascii="Times New Roman" w:hAnsi="Times New Roman" w:cs="Times New Roman"/>
          <w:sz w:val="24"/>
          <w:szCs w:val="24"/>
        </w:rPr>
        <w:t xml:space="preserve"> package: </w:t>
      </w:r>
    </w:p>
    <w:p w14:paraId="22B3299E" w14:textId="4E5052E9" w:rsidR="00132CED" w:rsidRDefault="00132CED" w:rsidP="00F751FB">
      <w:pPr>
        <w:pStyle w:val="NoSpacing"/>
        <w:rPr>
          <w:rFonts w:ascii="Times New Roman" w:hAnsi="Times New Roman" w:cs="Times New Roman"/>
          <w:sz w:val="24"/>
          <w:szCs w:val="24"/>
        </w:rPr>
      </w:pPr>
    </w:p>
    <w:p w14:paraId="675E68C5" w14:textId="3ED47544" w:rsidR="00132CED" w:rsidRPr="0032733C" w:rsidRDefault="00132CED" w:rsidP="0013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US"/>
        </w:rPr>
      </w:pPr>
      <w:proofErr w:type="spellStart"/>
      <w:r w:rsidRPr="0032733C">
        <w:rPr>
          <w:rFonts w:ascii="Consolas" w:eastAsia="Times New Roman" w:hAnsi="Consolas" w:cs="Courier New"/>
          <w:color w:val="24292F"/>
          <w:sz w:val="20"/>
          <w:szCs w:val="20"/>
          <w:lang w:eastAsia="en-US"/>
        </w:rPr>
        <w:t>devtools</w:t>
      </w:r>
      <w:proofErr w:type="spellEnd"/>
      <w:r w:rsidRPr="0032733C">
        <w:rPr>
          <w:rFonts w:ascii="Consolas" w:eastAsia="Times New Roman" w:hAnsi="Consolas" w:cs="Courier New"/>
          <w:color w:val="24292F"/>
          <w:sz w:val="20"/>
          <w:szCs w:val="20"/>
          <w:lang w:eastAsia="en-US"/>
        </w:rPr>
        <w:t>::</w:t>
      </w:r>
      <w:proofErr w:type="spellStart"/>
      <w:r w:rsidRPr="0032733C">
        <w:rPr>
          <w:rFonts w:ascii="Consolas" w:eastAsia="Times New Roman" w:hAnsi="Consolas" w:cs="Courier New"/>
          <w:color w:val="24292F"/>
          <w:sz w:val="20"/>
          <w:szCs w:val="20"/>
          <w:lang w:eastAsia="en-US"/>
        </w:rPr>
        <w:t>install_github</w:t>
      </w:r>
      <w:proofErr w:type="spellEnd"/>
      <w:r w:rsidRPr="0032733C">
        <w:rPr>
          <w:rFonts w:ascii="Consolas" w:eastAsia="Times New Roman" w:hAnsi="Consolas" w:cs="Courier New"/>
          <w:color w:val="24292F"/>
          <w:sz w:val="20"/>
          <w:szCs w:val="20"/>
          <w:lang w:eastAsia="en-US"/>
        </w:rPr>
        <w:t>("logan-</w:t>
      </w:r>
      <w:proofErr w:type="spellStart"/>
      <w:r w:rsidRPr="0032733C">
        <w:rPr>
          <w:rFonts w:ascii="Consolas" w:eastAsia="Times New Roman" w:hAnsi="Consolas" w:cs="Courier New"/>
          <w:color w:val="24292F"/>
          <w:sz w:val="20"/>
          <w:szCs w:val="20"/>
          <w:lang w:eastAsia="en-US"/>
        </w:rPr>
        <w:t>berner</w:t>
      </w:r>
      <w:proofErr w:type="spellEnd"/>
      <w:r w:rsidRPr="0032733C">
        <w:rPr>
          <w:rFonts w:ascii="Consolas" w:eastAsia="Times New Roman" w:hAnsi="Consolas" w:cs="Courier New"/>
          <w:color w:val="24292F"/>
          <w:sz w:val="20"/>
          <w:szCs w:val="20"/>
          <w:lang w:eastAsia="en-US"/>
        </w:rPr>
        <w:t>/lsatTS")</w:t>
      </w:r>
    </w:p>
    <w:p w14:paraId="59B9861B" w14:textId="77777777" w:rsidR="00132CED" w:rsidRDefault="00132CED" w:rsidP="00F751FB">
      <w:pPr>
        <w:pStyle w:val="NoSpacing"/>
        <w:rPr>
          <w:rFonts w:ascii="Times New Roman" w:hAnsi="Times New Roman" w:cs="Times New Roman"/>
          <w:sz w:val="24"/>
          <w:szCs w:val="24"/>
        </w:rPr>
      </w:pPr>
    </w:p>
    <w:p w14:paraId="7B7A965F" w14:textId="373C11CA" w:rsidR="00000EE0" w:rsidRDefault="00000EE0" w:rsidP="00F751FB">
      <w:pPr>
        <w:pStyle w:val="NoSpacing"/>
        <w:rPr>
          <w:rFonts w:ascii="Times New Roman" w:hAnsi="Times New Roman" w:cs="Times New Roman"/>
          <w:sz w:val="24"/>
          <w:szCs w:val="24"/>
        </w:rPr>
      </w:pPr>
      <w:r>
        <w:rPr>
          <w:rFonts w:ascii="Times New Roman" w:hAnsi="Times New Roman" w:cs="Times New Roman"/>
          <w:sz w:val="24"/>
          <w:szCs w:val="24"/>
        </w:rPr>
        <w:t xml:space="preserve">The installation will compile the package from source code on the user’s computer. As the </w:t>
      </w:r>
      <w:r w:rsidRPr="00763A92">
        <w:rPr>
          <w:rFonts w:ascii="Times New Roman" w:hAnsi="Times New Roman" w:cs="Times New Roman"/>
          <w:i/>
          <w:iCs/>
          <w:sz w:val="24"/>
          <w:szCs w:val="24"/>
        </w:rPr>
        <w:t>lsa</w:t>
      </w:r>
      <w:r w:rsidR="00763A92" w:rsidRPr="00763A92">
        <w:rPr>
          <w:rFonts w:ascii="Times New Roman" w:hAnsi="Times New Roman" w:cs="Times New Roman"/>
          <w:i/>
          <w:iCs/>
          <w:sz w:val="24"/>
          <w:szCs w:val="24"/>
        </w:rPr>
        <w:t>t</w:t>
      </w:r>
      <w:r w:rsidRPr="00763A92">
        <w:rPr>
          <w:rFonts w:ascii="Times New Roman" w:hAnsi="Times New Roman" w:cs="Times New Roman"/>
          <w:i/>
          <w:iCs/>
          <w:sz w:val="24"/>
          <w:szCs w:val="24"/>
        </w:rPr>
        <w:t>TS</w:t>
      </w:r>
      <w:r>
        <w:rPr>
          <w:rFonts w:ascii="Times New Roman" w:hAnsi="Times New Roman" w:cs="Times New Roman"/>
          <w:sz w:val="24"/>
          <w:szCs w:val="24"/>
        </w:rPr>
        <w:t xml:space="preserve"> package itself is exclusively written in R code, no additional software</w:t>
      </w:r>
      <w:r w:rsidR="00763A92">
        <w:rPr>
          <w:rFonts w:ascii="Times New Roman" w:hAnsi="Times New Roman" w:cs="Times New Roman"/>
          <w:sz w:val="24"/>
          <w:szCs w:val="24"/>
        </w:rPr>
        <w:t xml:space="preserve"> is </w:t>
      </w:r>
      <w:r>
        <w:rPr>
          <w:rFonts w:ascii="Times New Roman" w:hAnsi="Times New Roman" w:cs="Times New Roman"/>
          <w:sz w:val="24"/>
          <w:szCs w:val="24"/>
        </w:rPr>
        <w:t xml:space="preserve">required. </w:t>
      </w:r>
    </w:p>
    <w:p w14:paraId="346BA836" w14:textId="0D7FD0D1" w:rsidR="00000EE0" w:rsidRDefault="00000EE0" w:rsidP="00F751FB">
      <w:pPr>
        <w:pStyle w:val="NoSpacing"/>
        <w:rPr>
          <w:rFonts w:ascii="Times New Roman" w:hAnsi="Times New Roman" w:cs="Times New Roman"/>
          <w:sz w:val="24"/>
          <w:szCs w:val="24"/>
        </w:rPr>
      </w:pPr>
      <w:r>
        <w:rPr>
          <w:rFonts w:ascii="Times New Roman" w:hAnsi="Times New Roman" w:cs="Times New Roman"/>
          <w:sz w:val="24"/>
          <w:szCs w:val="24"/>
        </w:rPr>
        <w:t xml:space="preserve"> </w:t>
      </w:r>
    </w:p>
    <w:p w14:paraId="2DD44ECF" w14:textId="29C5502C" w:rsidR="000E494E" w:rsidRDefault="0026479A" w:rsidP="00F751FB">
      <w:pPr>
        <w:pStyle w:val="NoSpacing"/>
        <w:rPr>
          <w:rFonts w:ascii="Times New Roman" w:hAnsi="Times New Roman" w:cs="Times New Roman"/>
          <w:sz w:val="24"/>
          <w:szCs w:val="24"/>
        </w:rPr>
      </w:pPr>
      <w:r>
        <w:rPr>
          <w:rFonts w:ascii="Times New Roman" w:hAnsi="Times New Roman" w:cs="Times New Roman"/>
          <w:sz w:val="24"/>
          <w:szCs w:val="24"/>
        </w:rPr>
        <w:t>T</w:t>
      </w:r>
      <w:r w:rsidR="00132CED">
        <w:rPr>
          <w:rFonts w:ascii="Times New Roman" w:hAnsi="Times New Roman" w:cs="Times New Roman"/>
          <w:sz w:val="24"/>
          <w:szCs w:val="24"/>
        </w:rPr>
        <w:t xml:space="preserve">o use the data extraction and preparation functions, users will need an account on </w:t>
      </w:r>
      <w:r>
        <w:rPr>
          <w:rFonts w:ascii="Times New Roman" w:hAnsi="Times New Roman" w:cs="Times New Roman"/>
          <w:sz w:val="24"/>
          <w:szCs w:val="24"/>
        </w:rPr>
        <w:t xml:space="preserve">GEE </w:t>
      </w:r>
      <w:r w:rsidR="00132CED">
        <w:rPr>
          <w:rFonts w:ascii="Times New Roman" w:hAnsi="Times New Roman" w:cs="Times New Roman"/>
          <w:sz w:val="24"/>
          <w:szCs w:val="24"/>
        </w:rPr>
        <w:t xml:space="preserve">and to have installed and configured the </w:t>
      </w:r>
      <w:proofErr w:type="spellStart"/>
      <w:r w:rsidR="00132CED" w:rsidRPr="00132CED">
        <w:rPr>
          <w:rFonts w:ascii="Times New Roman" w:hAnsi="Times New Roman" w:cs="Times New Roman"/>
          <w:i/>
          <w:iCs/>
          <w:sz w:val="24"/>
          <w:szCs w:val="24"/>
        </w:rPr>
        <w:t>rgee</w:t>
      </w:r>
      <w:proofErr w:type="spellEnd"/>
      <w:r w:rsidR="00132CED">
        <w:rPr>
          <w:rFonts w:ascii="Times New Roman" w:hAnsi="Times New Roman" w:cs="Times New Roman"/>
          <w:sz w:val="24"/>
          <w:szCs w:val="24"/>
        </w:rPr>
        <w:t xml:space="preserve"> package to </w:t>
      </w:r>
      <w:r w:rsidR="00763A92">
        <w:rPr>
          <w:rFonts w:ascii="Times New Roman" w:hAnsi="Times New Roman" w:cs="Times New Roman"/>
          <w:sz w:val="24"/>
          <w:szCs w:val="24"/>
        </w:rPr>
        <w:t>access</w:t>
      </w:r>
      <w:r w:rsidR="00132CED">
        <w:rPr>
          <w:rFonts w:ascii="Times New Roman" w:hAnsi="Times New Roman" w:cs="Times New Roman"/>
          <w:sz w:val="24"/>
          <w:szCs w:val="24"/>
        </w:rPr>
        <w:t xml:space="preserve"> </w:t>
      </w:r>
      <w:r>
        <w:rPr>
          <w:rFonts w:ascii="Times New Roman" w:hAnsi="Times New Roman" w:cs="Times New Roman"/>
          <w:sz w:val="24"/>
          <w:szCs w:val="24"/>
        </w:rPr>
        <w:t>GEE</w:t>
      </w:r>
      <w:r w:rsidR="00132CED">
        <w:rPr>
          <w:rFonts w:ascii="Times New Roman" w:hAnsi="Times New Roman" w:cs="Times New Roman"/>
          <w:sz w:val="24"/>
          <w:szCs w:val="24"/>
        </w:rPr>
        <w:t xml:space="preserve"> from R.</w:t>
      </w:r>
      <w:r>
        <w:rPr>
          <w:rFonts w:ascii="Times New Roman" w:hAnsi="Times New Roman" w:cs="Times New Roman"/>
          <w:sz w:val="24"/>
          <w:szCs w:val="24"/>
        </w:rPr>
        <w:t xml:space="preserve"> Please see the GEE </w:t>
      </w:r>
      <w:r w:rsidR="009627D5">
        <w:rPr>
          <w:rFonts w:ascii="Times New Roman" w:hAnsi="Times New Roman" w:cs="Times New Roman"/>
          <w:sz w:val="24"/>
          <w:szCs w:val="24"/>
        </w:rPr>
        <w:t>(</w:t>
      </w:r>
      <w:hyperlink r:id="rId13" w:history="1">
        <w:r w:rsidR="009627D5" w:rsidRPr="007730A6">
          <w:rPr>
            <w:rStyle w:val="Hyperlink"/>
            <w:rFonts w:ascii="Times New Roman" w:hAnsi="Times New Roman" w:cs="Times New Roman"/>
            <w:sz w:val="24"/>
            <w:szCs w:val="24"/>
          </w:rPr>
          <w:t>https://earthengine.google.com/</w:t>
        </w:r>
      </w:hyperlink>
      <w:r w:rsidR="009627D5">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26479A">
        <w:rPr>
          <w:rFonts w:ascii="Times New Roman" w:hAnsi="Times New Roman" w:cs="Times New Roman"/>
          <w:i/>
          <w:iCs/>
          <w:sz w:val="24"/>
          <w:szCs w:val="24"/>
        </w:rPr>
        <w:t>rgee</w:t>
      </w:r>
      <w:proofErr w:type="spellEnd"/>
      <w:r>
        <w:rPr>
          <w:rFonts w:ascii="Times New Roman" w:hAnsi="Times New Roman" w:cs="Times New Roman"/>
          <w:sz w:val="24"/>
          <w:szCs w:val="24"/>
        </w:rPr>
        <w:t xml:space="preserve"> </w:t>
      </w:r>
      <w:r w:rsidR="009627D5">
        <w:rPr>
          <w:rFonts w:ascii="Times New Roman" w:hAnsi="Times New Roman" w:cs="Times New Roman"/>
          <w:sz w:val="24"/>
          <w:szCs w:val="24"/>
        </w:rPr>
        <w:t>(</w:t>
      </w:r>
      <w:hyperlink r:id="rId14" w:history="1">
        <w:r w:rsidR="009627D5" w:rsidRPr="007730A6">
          <w:rPr>
            <w:rStyle w:val="Hyperlink"/>
            <w:rFonts w:ascii="Times New Roman" w:hAnsi="Times New Roman" w:cs="Times New Roman"/>
            <w:sz w:val="24"/>
            <w:szCs w:val="24"/>
          </w:rPr>
          <w:t>https://r-spatial.github.io/rgee/</w:t>
        </w:r>
      </w:hyperlink>
      <w:r w:rsidR="009627D5">
        <w:rPr>
          <w:rFonts w:ascii="Times New Roman" w:hAnsi="Times New Roman" w:cs="Times New Roman"/>
          <w:sz w:val="24"/>
          <w:szCs w:val="24"/>
        </w:rPr>
        <w:t xml:space="preserve">) </w:t>
      </w:r>
      <w:r>
        <w:rPr>
          <w:rFonts w:ascii="Times New Roman" w:hAnsi="Times New Roman" w:cs="Times New Roman"/>
          <w:sz w:val="24"/>
          <w:szCs w:val="24"/>
        </w:rPr>
        <w:t xml:space="preserve">websites for details on signing up for an account and configuring </w:t>
      </w:r>
      <w:proofErr w:type="spellStart"/>
      <w:r w:rsidRPr="0026479A">
        <w:rPr>
          <w:rFonts w:ascii="Times New Roman" w:hAnsi="Times New Roman" w:cs="Times New Roman"/>
          <w:i/>
          <w:iCs/>
          <w:sz w:val="24"/>
          <w:szCs w:val="24"/>
        </w:rPr>
        <w:t>rgee</w:t>
      </w:r>
      <w:proofErr w:type="spellEnd"/>
      <w:r w:rsidR="00112D34">
        <w:rPr>
          <w:rFonts w:ascii="Times New Roman" w:hAnsi="Times New Roman" w:cs="Times New Roman"/>
          <w:sz w:val="24"/>
          <w:szCs w:val="24"/>
        </w:rPr>
        <w:t xml:space="preserve">, respectively. </w:t>
      </w:r>
    </w:p>
    <w:p w14:paraId="096BAC14" w14:textId="77777777" w:rsidR="000E494E" w:rsidRDefault="000E494E" w:rsidP="00F751FB">
      <w:pPr>
        <w:pStyle w:val="NoSpacing"/>
        <w:rPr>
          <w:rFonts w:ascii="Times New Roman" w:hAnsi="Times New Roman" w:cs="Times New Roman"/>
          <w:sz w:val="24"/>
          <w:szCs w:val="24"/>
        </w:rPr>
      </w:pPr>
    </w:p>
    <w:p w14:paraId="4702EBEB" w14:textId="5151B5CC" w:rsidR="000E494E" w:rsidRDefault="000E494E" w:rsidP="00A96A9D">
      <w:pPr>
        <w:pStyle w:val="NoSpacing"/>
        <w:rPr>
          <w:rFonts w:ascii="Times New Roman" w:hAnsi="Times New Roman" w:cs="Times New Roman"/>
          <w:sz w:val="24"/>
          <w:szCs w:val="24"/>
        </w:rPr>
      </w:pPr>
      <w:r>
        <w:rPr>
          <w:rFonts w:ascii="Times New Roman" w:hAnsi="Times New Roman" w:cs="Times New Roman"/>
          <w:sz w:val="24"/>
          <w:szCs w:val="24"/>
        </w:rPr>
        <w:t xml:space="preserve">All other external package dependencies are configured and </w:t>
      </w:r>
      <w:r w:rsidR="00763A92">
        <w:rPr>
          <w:rFonts w:ascii="Times New Roman" w:hAnsi="Times New Roman" w:cs="Times New Roman"/>
          <w:sz w:val="24"/>
          <w:szCs w:val="24"/>
        </w:rPr>
        <w:t xml:space="preserve">automatically </w:t>
      </w:r>
      <w:r>
        <w:rPr>
          <w:rFonts w:ascii="Times New Roman" w:hAnsi="Times New Roman" w:cs="Times New Roman"/>
          <w:sz w:val="24"/>
          <w:szCs w:val="24"/>
        </w:rPr>
        <w:t xml:space="preserve">dealt with by </w:t>
      </w:r>
      <w:proofErr w:type="spellStart"/>
      <w:r w:rsidRPr="000A1D20">
        <w:rPr>
          <w:rFonts w:ascii="Times New Roman" w:hAnsi="Times New Roman" w:cs="Times New Roman"/>
          <w:i/>
          <w:iCs/>
          <w:sz w:val="24"/>
          <w:szCs w:val="24"/>
        </w:rPr>
        <w:t>devtools</w:t>
      </w:r>
      <w:proofErr w:type="spellEnd"/>
      <w:r>
        <w:rPr>
          <w:rFonts w:ascii="Times New Roman" w:hAnsi="Times New Roman" w:cs="Times New Roman"/>
          <w:sz w:val="24"/>
          <w:szCs w:val="24"/>
        </w:rPr>
        <w:t xml:space="preserve"> during the installation. These required packages include</w:t>
      </w:r>
      <w:r w:rsidR="00112A36">
        <w:rPr>
          <w:rFonts w:ascii="Times New Roman" w:hAnsi="Times New Roman" w:cs="Times New Roman"/>
          <w:sz w:val="24"/>
          <w:szCs w:val="24"/>
        </w:rPr>
        <w:t xml:space="preserve"> (</w:t>
      </w:r>
      <w:r w:rsidR="004C0EA9" w:rsidRPr="005B4B93">
        <w:rPr>
          <w:rFonts w:ascii="Times New Roman" w:hAnsi="Times New Roman" w:cs="Times New Roman"/>
          <w:i/>
          <w:iCs/>
          <w:sz w:val="24"/>
          <w:szCs w:val="24"/>
        </w:rPr>
        <w:t>lsatTS</w:t>
      </w:r>
      <w:r w:rsidR="004C0EA9">
        <w:rPr>
          <w:rFonts w:ascii="Times New Roman" w:hAnsi="Times New Roman" w:cs="Times New Roman"/>
          <w:sz w:val="24"/>
          <w:szCs w:val="24"/>
        </w:rPr>
        <w:t xml:space="preserve"> </w:t>
      </w:r>
      <w:r w:rsidR="00C53245">
        <w:rPr>
          <w:rFonts w:ascii="Times New Roman" w:hAnsi="Times New Roman" w:cs="Times New Roman"/>
          <w:sz w:val="24"/>
          <w:szCs w:val="24"/>
        </w:rPr>
        <w:t>tested with version</w:t>
      </w:r>
      <w:r w:rsidR="00112A36">
        <w:rPr>
          <w:rFonts w:ascii="Times New Roman" w:hAnsi="Times New Roman" w:cs="Times New Roman"/>
          <w:sz w:val="24"/>
          <w:szCs w:val="24"/>
        </w:rPr>
        <w:t xml:space="preserve"> cited)</w:t>
      </w:r>
      <w:r>
        <w:rPr>
          <w:rFonts w:ascii="Times New Roman" w:hAnsi="Times New Roman" w:cs="Times New Roman"/>
          <w:sz w:val="24"/>
          <w:szCs w:val="24"/>
        </w:rPr>
        <w:t>:</w:t>
      </w:r>
      <w:r w:rsidRPr="000E494E">
        <w:rPr>
          <w:rFonts w:ascii="Times New Roman" w:hAnsi="Times New Roman" w:cs="Times New Roman"/>
          <w:sz w:val="24"/>
          <w:szCs w:val="24"/>
        </w:rPr>
        <w:t xml:space="preserve"> </w:t>
      </w:r>
      <w:proofErr w:type="spellStart"/>
      <w:r w:rsidRPr="000E494E">
        <w:rPr>
          <w:rFonts w:ascii="Times New Roman" w:hAnsi="Times New Roman" w:cs="Times New Roman"/>
          <w:sz w:val="24"/>
          <w:szCs w:val="24"/>
        </w:rPr>
        <w:t>magrittr</w:t>
      </w:r>
      <w:proofErr w:type="spellEnd"/>
      <w:r w:rsidR="00112A36">
        <w:rPr>
          <w:rFonts w:ascii="Times New Roman" w:hAnsi="Times New Roman" w:cs="Times New Roman"/>
          <w:sz w:val="24"/>
          <w:szCs w:val="24"/>
        </w:rPr>
        <w:t xml:space="preserve"> </w:t>
      </w:r>
      <w:r w:rsidR="00C53245">
        <w:rPr>
          <w:rFonts w:ascii="Times New Roman" w:hAnsi="Times New Roman" w:cs="Times New Roman"/>
          <w:sz w:val="24"/>
          <w:szCs w:val="24"/>
        </w:rPr>
        <w:t>v2.0.1</w:t>
      </w:r>
      <w:r w:rsidR="00C74443">
        <w:rPr>
          <w:rFonts w:ascii="Times New Roman" w:hAnsi="Times New Roman" w:cs="Times New Roman"/>
          <w:sz w:val="24"/>
          <w:szCs w:val="24"/>
        </w:rPr>
        <w:t xml:space="preserve">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&lt;EndNote&gt;&lt;Cite&gt;&lt;Author&gt;Bache&lt;/Author&gt;&lt;Year&gt;2020&lt;/Year&gt;&lt;RecNum&gt;4706&lt;/RecNum&gt;&lt;DisplayText&gt;(Bache and Wickham 2020)&lt;/DisplayText&gt;&lt;record&gt;&lt;rec-number&gt;4706&lt;/rec-number&gt;&lt;foreign-keys&gt;&lt;key app="EN" db-id="przrz2xfys0et6es02qx0adprs59z2erxf5t" timestamp="1642538475"&gt;4706&lt;/key&gt;&lt;/foreign-keys&gt;&lt;ref-type name="Book"&gt;6&lt;/ref-type&gt;&lt;contributors&gt;&lt;authors&gt;&lt;author&gt;Bache, Stefan Milton&lt;/author&gt;&lt;author&gt;Wickham, Hadley &lt;/author&gt;&lt;/authors&gt;&lt;/contributors&gt;&lt;titles&gt;&lt;title&gt;magrittr: A Forward-Pipe Operator for R. R package version 2.0.1. https://CRAN.R-project.org/package=magrittr&lt;/title&gt;&lt;/titles&gt;&lt;dates&gt;&lt;year&gt;2020&lt;/year&gt;&lt;/dates&gt;&lt;urls&gt;&lt;/urls&gt;&lt;/record&gt;&lt;/Cite&gt;&lt;/EndNote&gt;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(Bache and Wickham 2020)</w:t>
      </w:r>
      <w:r w:rsidR="00C74443">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proofErr w:type="spellStart"/>
      <w:r w:rsidRPr="000E494E">
        <w:rPr>
          <w:rFonts w:ascii="Times New Roman" w:hAnsi="Times New Roman" w:cs="Times New Roman"/>
          <w:sz w:val="24"/>
          <w:szCs w:val="24"/>
        </w:rPr>
        <w:t>dplyr</w:t>
      </w:r>
      <w:proofErr w:type="spellEnd"/>
      <w:r w:rsidR="00C53245">
        <w:rPr>
          <w:rFonts w:ascii="Times New Roman" w:hAnsi="Times New Roman" w:cs="Times New Roman"/>
          <w:sz w:val="24"/>
          <w:szCs w:val="24"/>
        </w:rPr>
        <w:t xml:space="preserve"> v1.0.7</w:t>
      </w:r>
      <w:r w:rsidR="00C74443">
        <w:rPr>
          <w:rFonts w:ascii="Times New Roman" w:hAnsi="Times New Roman" w:cs="Times New Roman"/>
          <w:sz w:val="24"/>
          <w:szCs w:val="24"/>
        </w:rPr>
        <w:t xml:space="preserve">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&lt;EndNote&gt;&lt;Cite&gt;&lt;Author&gt;Wickham&lt;/Author&gt;&lt;Year&gt;2021&lt;/Year&gt;&lt;RecNum&gt;2875&lt;/RecNum&gt;&lt;DisplayText&gt;(Wickham et al. 2021)&lt;/DisplayText&gt;&lt;record&gt;&lt;rec-number&gt;2875&lt;/rec-number&gt;&lt;foreign-keys&gt;&lt;key app="EN" db-id="przrz2xfys0et6es02qx0adprs59z2erxf5t" timestamp="0"&gt;2875&lt;/key&gt;&lt;/foreign-keys&gt;&lt;ref-type name="Book"&gt;6&lt;/ref-type&gt;&lt;contributors&gt;&lt;authors&gt;&lt;author&gt;Wickham, Hadley&lt;/author&gt;&lt;author&gt;Francois, Romain&lt;/author&gt;&lt;author&gt;Lionel, Henry&lt;/author&gt;&lt;author&gt;Müller, Kirill&lt;/author&gt;&lt;/authors&gt;&lt;/contributors&gt;&lt;titles&gt;&lt;title&gt;dplyr: A Grammar of Data Manipulation. R package version 1.0.7. https://CRAN.R-project.org/package=dplyr&lt;/title&gt;&lt;/titles&gt;&lt;dates&gt;&lt;year&gt;2021&lt;/year&gt;&lt;/dates&gt;&lt;urls&gt;&lt;/urls&gt;&lt;/record&gt;&lt;/Cite&gt;&lt;/EndNote&gt;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(Wickham et al. 2021)</w:t>
      </w:r>
      <w:r w:rsidR="00C74443">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proofErr w:type="spellStart"/>
      <w:r w:rsidRPr="000E494E">
        <w:rPr>
          <w:rFonts w:ascii="Times New Roman" w:hAnsi="Times New Roman" w:cs="Times New Roman"/>
          <w:sz w:val="24"/>
          <w:szCs w:val="24"/>
        </w:rPr>
        <w:t>tidyr</w:t>
      </w:r>
      <w:proofErr w:type="spellEnd"/>
      <w:r w:rsidR="00C53245">
        <w:rPr>
          <w:rFonts w:ascii="Times New Roman" w:hAnsi="Times New Roman" w:cs="Times New Roman"/>
          <w:sz w:val="24"/>
          <w:szCs w:val="24"/>
        </w:rPr>
        <w:t xml:space="preserve"> v1.1.4</w:t>
      </w:r>
      <w:r w:rsidR="00C74443">
        <w:rPr>
          <w:rFonts w:ascii="Times New Roman" w:hAnsi="Times New Roman" w:cs="Times New Roman"/>
          <w:sz w:val="24"/>
          <w:szCs w:val="24"/>
        </w:rPr>
        <w:t xml:space="preserve">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&lt;EndNote&gt;&lt;Cite&gt;&lt;Author&gt;Wickham&lt;/Author&gt;&lt;Year&gt;2021&lt;/Year&gt;&lt;RecNum&gt;4195&lt;/RecNum&gt;&lt;DisplayText&gt;(Wickham 2021)&lt;/DisplayText&gt;&lt;record&gt;&lt;rec-number&gt;4195&lt;/rec-number&gt;&lt;foreign-keys&gt;&lt;key app="EN" db-id="przrz2xfys0et6es02qx0adprs59z2erxf5t" timestamp="1597257600"&gt;4195&lt;/key&gt;&lt;/foreign-keys&gt;&lt;ref-type name="Book"&gt;6&lt;/ref-type&gt;&lt;contributors&gt;&lt;authors&gt;&lt;author&gt;Wickham, H.&lt;/author&gt;&lt;/authors&gt;&lt;/contributors&gt;&lt;titles&gt;&lt;title&gt;tidyr: Tidy Messy Data. R package version 1.1.4. https://CRAN.R-project.org/package=tidyr&lt;/title&gt;&lt;/titles&gt;&lt;dates&gt;&lt;year&gt;2021&lt;/year&gt;&lt;/dates&gt;&lt;urls&gt;&lt;/urls&gt;&lt;/record&gt;&lt;/Cite&gt;&lt;/EndNote&gt;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(Wickham 2021)</w:t>
      </w:r>
      <w:r w:rsidR="00C74443">
        <w:rPr>
          <w:rFonts w:ascii="Times New Roman" w:hAnsi="Times New Roman" w:cs="Times New Roman"/>
          <w:sz w:val="24"/>
          <w:szCs w:val="24"/>
        </w:rPr>
        <w:fldChar w:fldCharType="end"/>
      </w:r>
      <w:r w:rsidRPr="000E494E">
        <w:rPr>
          <w:rFonts w:ascii="Times New Roman" w:hAnsi="Times New Roman" w:cs="Times New Roman"/>
          <w:sz w:val="24"/>
          <w:szCs w:val="24"/>
        </w:rPr>
        <w:t>, sf</w:t>
      </w:r>
      <w:r w:rsidR="00C53245">
        <w:rPr>
          <w:rFonts w:ascii="Times New Roman" w:hAnsi="Times New Roman" w:cs="Times New Roman"/>
          <w:sz w:val="24"/>
          <w:szCs w:val="24"/>
        </w:rPr>
        <w:t xml:space="preserve"> v1.0-4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&lt;EndNote&gt;&lt;Cite&gt;&lt;Author&gt;Pebesma&lt;/Author&gt;&lt;Year&gt;2018&lt;/Year&gt;&lt;RecNum&gt;4576&lt;/RecNum&gt;&lt;DisplayText&gt;(Pebesma 2018)&lt;/DisplayText&gt;&lt;record&gt;&lt;rec-number&gt;4576&lt;/rec-number&gt;&lt;foreign-keys&gt;&lt;key app="EN" db-id="przrz2xfys0et6es02qx0adprs59z2erxf5t" timestamp="1627605250"&gt;4576&lt;/key&gt;&lt;/foreign-keys&gt;&lt;ref-type name="Journal Article"&gt;17&lt;/ref-type&gt;&lt;contributors&gt;&lt;authors&gt;&lt;author&gt;Pebesma, Edzer J&lt;/author&gt;&lt;/authors&gt;&lt;/contributors&gt;&lt;titles&gt;&lt;title&gt;Simple features for R: standardized support for spatial vector data&lt;/title&gt;&lt;secondary-title&gt;The R Journal&lt;/secondary-title&gt;&lt;/titles&gt;&lt;periodical&gt;&lt;full-title&gt;The R Journal&lt;/full-title&gt;&lt;/periodical&gt;&lt;pages&gt;439-446&lt;/pages&gt;&lt;volume&gt;10&lt;/volume&gt;&lt;number&gt;1&lt;/number&gt;&lt;dates&gt;&lt;year&gt;2018&lt;/year&gt;&lt;/dates&gt;&lt;urls&gt;&lt;/urls&gt;&lt;electronic-resource-num&gt;10.32614/RJ-2018-009&lt;/electronic-resource-num&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(Pebesma 2018)</w:t>
      </w:r>
      <w:r w:rsidR="00C74443">
        <w:rPr>
          <w:rFonts w:ascii="Times New Roman" w:hAnsi="Times New Roman" w:cs="Times New Roman"/>
          <w:sz w:val="24"/>
          <w:szCs w:val="24"/>
        </w:rPr>
        <w:fldChar w:fldCharType="end"/>
      </w:r>
      <w:r w:rsidR="00C74443">
        <w:rPr>
          <w:rFonts w:ascii="Times New Roman" w:hAnsi="Times New Roman" w:cs="Times New Roman"/>
          <w:sz w:val="24"/>
          <w:szCs w:val="24"/>
        </w:rPr>
        <w:t xml:space="preserve">, </w:t>
      </w:r>
      <w:r w:rsidRPr="000E494E">
        <w:rPr>
          <w:rFonts w:ascii="Times New Roman" w:hAnsi="Times New Roman" w:cs="Times New Roman"/>
          <w:sz w:val="24"/>
          <w:szCs w:val="24"/>
        </w:rPr>
        <w:t>crayon</w:t>
      </w:r>
      <w:r w:rsidR="00C53245">
        <w:rPr>
          <w:rFonts w:ascii="Times New Roman" w:hAnsi="Times New Roman" w:cs="Times New Roman"/>
          <w:sz w:val="24"/>
          <w:szCs w:val="24"/>
        </w:rPr>
        <w:t xml:space="preserve"> v1.4.2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&lt;EndNote&gt;&lt;Cite&gt;&lt;Author&gt;Csárdi&lt;/Author&gt;&lt;Year&gt;2021&lt;/Year&gt;&lt;RecNum&gt;4707&lt;/RecNum&gt;&lt;DisplayText&gt;(Csárdi 2021)&lt;/DisplayText&gt;&lt;record&gt;&lt;rec-number&gt;4707&lt;/rec-number&gt;&lt;foreign-keys&gt;&lt;key app="EN" db-id="przrz2xfys0et6es02qx0adprs59z2erxf5t" timestamp="1642538685"&gt;4707&lt;/key&gt;&lt;/foreign-keys&gt;&lt;ref-type name="Book"&gt;6&lt;/ref-type&gt;&lt;contributors&gt;&lt;authors&gt;&lt;author&gt;Csárdi, Gábor&lt;/author&gt;&lt;/authors&gt;&lt;/contributors&gt;&lt;titles&gt;&lt;title&gt;crayon: Colored Terminal Output. R package version 1.4.2. https://CRAN.R-project.org/package=crayon&lt;/title&gt;&lt;/titles&gt;&lt;dates&gt;&lt;year&gt;2021&lt;/year&gt;&lt;/dates&gt;&lt;urls&gt;&lt;/urls&gt;&lt;/record&gt;&lt;/Cite&gt;&lt;/EndNote&gt;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(Csárdi 2021)</w:t>
      </w:r>
      <w:r w:rsidR="00C74443">
        <w:rPr>
          <w:rFonts w:ascii="Times New Roman" w:hAnsi="Times New Roman" w:cs="Times New Roman"/>
          <w:sz w:val="24"/>
          <w:szCs w:val="24"/>
        </w:rPr>
        <w:fldChar w:fldCharType="end"/>
      </w:r>
      <w:r w:rsidR="00C74443">
        <w:rPr>
          <w:rFonts w:ascii="Times New Roman" w:hAnsi="Times New Roman" w:cs="Times New Roman"/>
          <w:sz w:val="24"/>
          <w:szCs w:val="24"/>
        </w:rPr>
        <w:t xml:space="preserve">, </w:t>
      </w:r>
      <w:proofErr w:type="spellStart"/>
      <w:r w:rsidRPr="000E494E">
        <w:rPr>
          <w:rFonts w:ascii="Times New Roman" w:hAnsi="Times New Roman" w:cs="Times New Roman"/>
          <w:sz w:val="24"/>
          <w:szCs w:val="24"/>
        </w:rPr>
        <w:t>mapview</w:t>
      </w:r>
      <w:proofErr w:type="spellEnd"/>
      <w:r w:rsidR="00C53245">
        <w:rPr>
          <w:rFonts w:ascii="Times New Roman" w:hAnsi="Times New Roman" w:cs="Times New Roman"/>
          <w:sz w:val="24"/>
          <w:szCs w:val="24"/>
        </w:rPr>
        <w:t xml:space="preserve"> v2.10.0</w:t>
      </w:r>
      <w:r w:rsidR="00C74443">
        <w:rPr>
          <w:rFonts w:ascii="Times New Roman" w:hAnsi="Times New Roman" w:cs="Times New Roman"/>
          <w:sz w:val="24"/>
          <w:szCs w:val="24"/>
        </w:rPr>
        <w:t xml:space="preserve"> </w:t>
      </w:r>
      <w:r w:rsidR="00C74443">
        <w:rPr>
          <w:rFonts w:ascii="Times New Roman" w:hAnsi="Times New Roman" w:cs="Times New Roman"/>
          <w:sz w:val="24"/>
          <w:szCs w:val="24"/>
        </w:rPr>
        <w:fldChar w:fldCharType="begin"/>
      </w:r>
      <w:r w:rsidR="00C74443">
        <w:rPr>
          <w:rFonts w:ascii="Times New Roman" w:hAnsi="Times New Roman" w:cs="Times New Roman"/>
          <w:sz w:val="24"/>
          <w:szCs w:val="24"/>
        </w:rPr>
        <w:instrText xml:space="preserve"> ADDIN EN.CITE &lt;EndNote&gt;&lt;Cite&gt;&lt;Author&gt;Appelhans&lt;/Author&gt;&lt;Year&gt;2021&lt;/Year&gt;&lt;RecNum&gt;4708&lt;/RecNum&gt;&lt;DisplayText&gt;(Appelhans et al. 2021)&lt;/DisplayText&gt;&lt;record&gt;&lt;rec-number&gt;4708&lt;/rec-number&gt;&lt;foreign-keys&gt;&lt;key app="EN" db-id="przrz2xfys0et6es02qx0adprs59z2erxf5t" timestamp="1642538742"&gt;4708&lt;/key&gt;&lt;/foreign-keys&gt;&lt;ref-type name="Book"&gt;6&lt;/ref-type&gt;&lt;contributors&gt;&lt;authors&gt;&lt;author&gt;Appelhans, Tim&lt;/author&gt;&lt;author&gt;Detsch, Florian&lt;/author&gt;&lt;author&gt;Reudenbach, Christoph&lt;/author&gt;&lt;author&gt;Woellauer, Stefan&lt;/author&gt;&lt;/authors&gt;&lt;/contributors&gt;&lt;titles&gt;&lt;title&gt;mapview: Interactive Viewing of Spatial Data in R. R package version 2.10.0. https://CRAN.R-project.org/package=mapview&lt;/title&gt;&lt;/titles&gt;&lt;dates&gt;&lt;year&gt;2021&lt;/year&gt;&lt;/dates&gt;&lt;urls&gt;&lt;/urls&gt;&lt;/record&gt;&lt;/Cite&gt;&lt;/EndNote&gt;</w:instrText>
      </w:r>
      <w:r w:rsidR="00C74443">
        <w:rPr>
          <w:rFonts w:ascii="Times New Roman" w:hAnsi="Times New Roman" w:cs="Times New Roman"/>
          <w:sz w:val="24"/>
          <w:szCs w:val="24"/>
        </w:rPr>
        <w:fldChar w:fldCharType="separate"/>
      </w:r>
      <w:r w:rsidR="00C74443">
        <w:rPr>
          <w:rFonts w:ascii="Times New Roman" w:hAnsi="Times New Roman" w:cs="Times New Roman"/>
          <w:noProof/>
          <w:sz w:val="24"/>
          <w:szCs w:val="24"/>
        </w:rPr>
        <w:t>(Appelhans et al. 2021)</w:t>
      </w:r>
      <w:r w:rsidR="00C74443">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r w:rsidR="00C53245">
        <w:rPr>
          <w:rFonts w:ascii="Times New Roman" w:hAnsi="Times New Roman" w:cs="Times New Roman"/>
          <w:sz w:val="24"/>
          <w:szCs w:val="24"/>
        </w:rPr>
        <w:t>purr v0.3.4</w:t>
      </w:r>
      <w:r w:rsidR="005120FB">
        <w:rPr>
          <w:rFonts w:ascii="Times New Roman" w:hAnsi="Times New Roman" w:cs="Times New Roman"/>
          <w:sz w:val="24"/>
          <w:szCs w:val="24"/>
        </w:rPr>
        <w:t xml:space="preserve"> </w:t>
      </w:r>
      <w:r w:rsidR="005120FB">
        <w:rPr>
          <w:rFonts w:ascii="Times New Roman" w:hAnsi="Times New Roman" w:cs="Times New Roman"/>
          <w:sz w:val="24"/>
          <w:szCs w:val="24"/>
        </w:rPr>
        <w:fldChar w:fldCharType="begin"/>
      </w:r>
      <w:r w:rsidR="005120FB">
        <w:rPr>
          <w:rFonts w:ascii="Times New Roman" w:hAnsi="Times New Roman" w:cs="Times New Roman"/>
          <w:sz w:val="24"/>
          <w:szCs w:val="24"/>
        </w:rPr>
        <w:instrText xml:space="preserve"> ADDIN EN.CITE &lt;EndNote&gt;&lt;Cite&gt;&lt;Author&gt;Henry&lt;/Author&gt;&lt;Year&gt;2020&lt;/Year&gt;&lt;RecNum&gt;4709&lt;/RecNum&gt;&lt;DisplayText&gt;(Henry and Wickham 2020)&lt;/DisplayText&gt;&lt;record&gt;&lt;rec-number&gt;4709&lt;/rec-number&gt;&lt;foreign-keys&gt;&lt;key app="EN" db-id="przrz2xfys0et6es02qx0adprs59z2erxf5t" timestamp="1642538791"&gt;4709&lt;/key&gt;&lt;/foreign-keys&gt;&lt;ref-type name="Book"&gt;6&lt;/ref-type&gt;&lt;contributors&gt;&lt;authors&gt;&lt;author&gt;Henry, Lionel&lt;/author&gt;&lt;author&gt;Wickham, Hadley&lt;/author&gt;&lt;/authors&gt;&lt;/contributors&gt;&lt;titles&gt;&lt;title&gt;purrr: Functional Programming Tools. R package version 0.3.4. https://CRAN.R-project.org/package=purrr&lt;/title&gt;&lt;/titles&gt;&lt;dates&gt;&lt;year&gt;2020&lt;/year&gt;&lt;/dates&gt;&lt;urls&gt;&lt;/urls&gt;&lt;/record&gt;&lt;/Cite&gt;&lt;/EndNote&gt;</w:instrText>
      </w:r>
      <w:r w:rsidR="005120FB">
        <w:rPr>
          <w:rFonts w:ascii="Times New Roman" w:hAnsi="Times New Roman" w:cs="Times New Roman"/>
          <w:sz w:val="24"/>
          <w:szCs w:val="24"/>
        </w:rPr>
        <w:fldChar w:fldCharType="separate"/>
      </w:r>
      <w:r w:rsidR="005120FB">
        <w:rPr>
          <w:rFonts w:ascii="Times New Roman" w:hAnsi="Times New Roman" w:cs="Times New Roman"/>
          <w:noProof/>
          <w:sz w:val="24"/>
          <w:szCs w:val="24"/>
        </w:rPr>
        <w:t>(Henry and Wickham 2020)</w:t>
      </w:r>
      <w:r w:rsidR="005120FB">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r w:rsidR="00193181" w:rsidRPr="00193181">
        <w:rPr>
          <w:rFonts w:ascii="Times New Roman" w:hAnsi="Times New Roman" w:cs="Times New Roman"/>
          <w:i/>
          <w:iCs/>
          <w:sz w:val="24"/>
          <w:szCs w:val="24"/>
        </w:rPr>
        <w:t>data.table</w:t>
      </w:r>
      <w:r w:rsidR="00C53245">
        <w:rPr>
          <w:rFonts w:ascii="Times New Roman" w:hAnsi="Times New Roman" w:cs="Times New Roman"/>
          <w:sz w:val="24"/>
          <w:szCs w:val="24"/>
        </w:rPr>
        <w:t xml:space="preserve"> v1.14.2 </w:t>
      </w:r>
      <w:r w:rsidR="005120FB">
        <w:rPr>
          <w:rFonts w:ascii="Times New Roman" w:hAnsi="Times New Roman" w:cs="Times New Roman"/>
          <w:sz w:val="24"/>
          <w:szCs w:val="24"/>
        </w:rPr>
        <w:fldChar w:fldCharType="begin"/>
      </w:r>
      <w:r w:rsidR="005120FB">
        <w:rPr>
          <w:rFonts w:ascii="Times New Roman" w:hAnsi="Times New Roman" w:cs="Times New Roman"/>
          <w:sz w:val="24"/>
          <w:szCs w:val="24"/>
        </w:rPr>
        <w:instrText xml:space="preserve"> ADDIN EN.CITE &lt;EndNote&gt;&lt;Cite&gt;&lt;Author&gt;Dowle&lt;/Author&gt;&lt;Year&gt;2021&lt;/Year&gt;&lt;RecNum&gt;4067&lt;/RecNum&gt;&lt;DisplayText&gt;(Dowle and Srinivasan 2021)&lt;/DisplayText&gt;&lt;record&gt;&lt;rec-number&gt;4067&lt;/rec-number&gt;&lt;foreign-keys&gt;&lt;key app="EN" db-id="przrz2xfys0et6es02qx0adprs59z2erxf5t" timestamp="1588689829"&gt;4067&lt;/key&gt;&lt;/foreign-keys&gt;&lt;ref-type name="Book"&gt;6&lt;/ref-type&gt;&lt;contributors&gt;&lt;authors&gt;&lt;author&gt;Dowle, Matt&lt;/author&gt;&lt;author&gt;Srinivasan, Arun&lt;/author&gt;&lt;/authors&gt;&lt;/contributors&gt;&lt;titles&gt;&lt;title&gt;data.table: Extension of `data.frame`. R package version 1.14.2. https://CRAN.R-project.org/package=data.table&lt;/title&gt;&lt;/titles&gt;&lt;dates&gt;&lt;year&gt;2021&lt;/year&gt;&lt;/dates&gt;&lt;urls&gt;&lt;/urls&gt;&lt;/record&gt;&lt;/Cite&gt;&lt;/EndNote&gt;</w:instrText>
      </w:r>
      <w:r w:rsidR="005120FB">
        <w:rPr>
          <w:rFonts w:ascii="Times New Roman" w:hAnsi="Times New Roman" w:cs="Times New Roman"/>
          <w:sz w:val="24"/>
          <w:szCs w:val="24"/>
        </w:rPr>
        <w:fldChar w:fldCharType="separate"/>
      </w:r>
      <w:r w:rsidR="005120FB">
        <w:rPr>
          <w:rFonts w:ascii="Times New Roman" w:hAnsi="Times New Roman" w:cs="Times New Roman"/>
          <w:noProof/>
          <w:sz w:val="24"/>
          <w:szCs w:val="24"/>
        </w:rPr>
        <w:t>(Dowle and Srinivasan 2021)</w:t>
      </w:r>
      <w:r w:rsidR="005120FB">
        <w:rPr>
          <w:rFonts w:ascii="Times New Roman" w:hAnsi="Times New Roman" w:cs="Times New Roman"/>
          <w:sz w:val="24"/>
          <w:szCs w:val="24"/>
        </w:rPr>
        <w:fldChar w:fldCharType="end"/>
      </w:r>
      <w:r w:rsidR="005120FB">
        <w:rPr>
          <w:rFonts w:ascii="Times New Roman" w:hAnsi="Times New Roman" w:cs="Times New Roman"/>
          <w:sz w:val="24"/>
          <w:szCs w:val="24"/>
        </w:rPr>
        <w:t xml:space="preserve">, </w:t>
      </w:r>
      <w:r w:rsidRPr="000E494E">
        <w:rPr>
          <w:rFonts w:ascii="Times New Roman" w:hAnsi="Times New Roman" w:cs="Times New Roman"/>
          <w:sz w:val="24"/>
          <w:szCs w:val="24"/>
        </w:rPr>
        <w:t>ggplot2</w:t>
      </w:r>
      <w:r w:rsidR="00C53245">
        <w:rPr>
          <w:rFonts w:ascii="Times New Roman" w:hAnsi="Times New Roman" w:cs="Times New Roman"/>
          <w:sz w:val="24"/>
          <w:szCs w:val="24"/>
        </w:rPr>
        <w:t xml:space="preserve"> v3.3.5 </w:t>
      </w:r>
      <w:r w:rsidR="005120FB">
        <w:rPr>
          <w:rFonts w:ascii="Times New Roman" w:hAnsi="Times New Roman" w:cs="Times New Roman"/>
          <w:sz w:val="24"/>
          <w:szCs w:val="24"/>
        </w:rPr>
        <w:fldChar w:fldCharType="begin"/>
      </w:r>
      <w:r w:rsidR="005120FB">
        <w:rPr>
          <w:rFonts w:ascii="Times New Roman" w:hAnsi="Times New Roman" w:cs="Times New Roman"/>
          <w:sz w:val="24"/>
          <w:szCs w:val="24"/>
        </w:rPr>
        <w:instrText xml:space="preserve"> ADDIN EN.CITE &lt;EndNote&gt;&lt;Cite&gt;&lt;Author&gt;Wickham&lt;/Author&gt;&lt;Year&gt;2016&lt;/Year&gt;&lt;RecNum&gt;4068&lt;/RecNum&gt;&lt;DisplayText&gt;(Wickham 2016)&lt;/DisplayText&gt;&lt;record&gt;&lt;rec-number&gt;4068&lt;/rec-number&gt;&lt;foreign-keys&gt;&lt;key app="EN" db-id="przrz2xfys0et6es02qx0adprs59z2erxf5t" timestamp="1588689917"&gt;4068&lt;/key&gt;&lt;/foreign-keys&gt;&lt;ref-type name="Book"&gt;6&lt;/ref-type&gt;&lt;contributors&gt;&lt;authors&gt;&lt;author&gt;Wickham, H.&lt;/author&gt;&lt;/authors&gt;&lt;/contributors&gt;&lt;titles&gt;&lt;title&gt;ggplot2: Elegant Graphics for Data Analysis&lt;/title&gt;&lt;/titles&gt;&lt;dates&gt;&lt;year&gt;2016&lt;/year&gt;&lt;/dates&gt;&lt;publisher&gt;Springer-Verlang New York&lt;/publisher&gt;&lt;urls&gt;&lt;/urls&gt;&lt;/record&gt;&lt;/Cite&gt;&lt;/EndNote&gt;</w:instrText>
      </w:r>
      <w:r w:rsidR="005120FB">
        <w:rPr>
          <w:rFonts w:ascii="Times New Roman" w:hAnsi="Times New Roman" w:cs="Times New Roman"/>
          <w:sz w:val="24"/>
          <w:szCs w:val="24"/>
        </w:rPr>
        <w:fldChar w:fldCharType="separate"/>
      </w:r>
      <w:r w:rsidR="005120FB">
        <w:rPr>
          <w:rFonts w:ascii="Times New Roman" w:hAnsi="Times New Roman" w:cs="Times New Roman"/>
          <w:noProof/>
          <w:sz w:val="24"/>
          <w:szCs w:val="24"/>
        </w:rPr>
        <w:t>(Wickham 2016)</w:t>
      </w:r>
      <w:r w:rsidR="005120FB">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proofErr w:type="spellStart"/>
      <w:r w:rsidRPr="000A1D20">
        <w:rPr>
          <w:rFonts w:ascii="Times New Roman" w:hAnsi="Times New Roman" w:cs="Times New Roman"/>
          <w:sz w:val="24"/>
          <w:szCs w:val="24"/>
          <w:lang w:val="en-GB"/>
        </w:rPr>
        <w:t>R.utils</w:t>
      </w:r>
      <w:proofErr w:type="spellEnd"/>
      <w:r w:rsidR="00C53245">
        <w:rPr>
          <w:rFonts w:ascii="Times New Roman" w:hAnsi="Times New Roman" w:cs="Times New Roman"/>
          <w:sz w:val="24"/>
          <w:szCs w:val="24"/>
          <w:lang w:val="en-GB"/>
        </w:rPr>
        <w:t xml:space="preserve"> v2.11.0 </w:t>
      </w:r>
      <w:r w:rsidR="005120FB">
        <w:rPr>
          <w:rFonts w:ascii="Times New Roman" w:hAnsi="Times New Roman" w:cs="Times New Roman"/>
          <w:sz w:val="24"/>
          <w:szCs w:val="24"/>
          <w:lang w:val="en-GB"/>
        </w:rPr>
        <w:fldChar w:fldCharType="begin"/>
      </w:r>
      <w:r w:rsidR="005120FB">
        <w:rPr>
          <w:rFonts w:ascii="Times New Roman" w:hAnsi="Times New Roman" w:cs="Times New Roman"/>
          <w:sz w:val="24"/>
          <w:szCs w:val="24"/>
          <w:lang w:val="en-GB"/>
        </w:rPr>
        <w:instrText xml:space="preserve"> ADDIN EN.CITE &lt;EndNote&gt;&lt;Cite&gt;&lt;Author&gt;Bengtsson&lt;/Author&gt;&lt;Year&gt;2021&lt;/Year&gt;&lt;RecNum&gt;4710&lt;/RecNum&gt;&lt;DisplayText&gt;(Bengtsson 2021)&lt;/DisplayText&gt;&lt;record&gt;&lt;rec-number&gt;4710&lt;/rec-number&gt;&lt;foreign-keys&gt;&lt;key app="EN" db-id="przrz2xfys0et6es02qx0adprs59z2erxf5t" timestamp="1642539071"&gt;4710&lt;/key&gt;&lt;/foreign-keys&gt;&lt;ref-type name="Book"&gt;6&lt;/ref-type&gt;&lt;contributors&gt;&lt;authors&gt;&lt;author&gt;Bengtsson, Henrik&lt;/author&gt;&lt;/authors&gt;&lt;/contributors&gt;&lt;titles&gt;&lt;title&gt;R.utils: Various Programming Utilities. R package version 2.11.0. https://CRAN.R-project.org/package=R.utils&lt;/title&gt;&lt;/titles&gt;&lt;dates&gt;&lt;year&gt;2021&lt;/year&gt;&lt;/dates&gt;&lt;urls&gt;&lt;/urls&gt;&lt;/record&gt;&lt;/Cite&gt;&lt;/EndNote&gt;</w:instrText>
      </w:r>
      <w:r w:rsidR="005120FB">
        <w:rPr>
          <w:rFonts w:ascii="Times New Roman" w:hAnsi="Times New Roman" w:cs="Times New Roman"/>
          <w:sz w:val="24"/>
          <w:szCs w:val="24"/>
          <w:lang w:val="en-GB"/>
        </w:rPr>
        <w:fldChar w:fldCharType="separate"/>
      </w:r>
      <w:r w:rsidR="005120FB">
        <w:rPr>
          <w:rFonts w:ascii="Times New Roman" w:hAnsi="Times New Roman" w:cs="Times New Roman"/>
          <w:noProof/>
          <w:sz w:val="24"/>
          <w:szCs w:val="24"/>
          <w:lang w:val="en-GB"/>
        </w:rPr>
        <w:t>(Bengtsson 2021)</w:t>
      </w:r>
      <w:r w:rsidR="005120FB">
        <w:rPr>
          <w:rFonts w:ascii="Times New Roman" w:hAnsi="Times New Roman" w:cs="Times New Roman"/>
          <w:sz w:val="24"/>
          <w:szCs w:val="24"/>
          <w:lang w:val="en-GB"/>
        </w:rPr>
        <w:fldChar w:fldCharType="end"/>
      </w:r>
      <w:r w:rsidR="005120FB">
        <w:rPr>
          <w:rFonts w:ascii="Times New Roman" w:hAnsi="Times New Roman" w:cs="Times New Roman"/>
          <w:sz w:val="24"/>
          <w:szCs w:val="24"/>
          <w:lang w:val="en-GB"/>
        </w:rPr>
        <w:t>,</w:t>
      </w:r>
      <w:r w:rsidRPr="000A1D20">
        <w:rPr>
          <w:rFonts w:ascii="Times New Roman" w:hAnsi="Times New Roman" w:cs="Times New Roman"/>
          <w:sz w:val="24"/>
          <w:szCs w:val="24"/>
          <w:lang w:val="en-GB"/>
        </w:rPr>
        <w:t xml:space="preserve"> stats</w:t>
      </w:r>
      <w:r w:rsidR="002C22A6">
        <w:rPr>
          <w:rFonts w:ascii="Times New Roman" w:hAnsi="Times New Roman" w:cs="Times New Roman"/>
          <w:sz w:val="24"/>
          <w:szCs w:val="24"/>
          <w:lang w:val="en-GB"/>
        </w:rPr>
        <w:t xml:space="preserve"> v4.1.1</w:t>
      </w:r>
      <w:r w:rsidR="00A96A9D">
        <w:rPr>
          <w:rFonts w:ascii="Times New Roman" w:hAnsi="Times New Roman" w:cs="Times New Roman"/>
          <w:sz w:val="24"/>
          <w:szCs w:val="24"/>
          <w:lang w:val="en-GB"/>
        </w:rPr>
        <w:t xml:space="preserve"> </w:t>
      </w:r>
      <w:r w:rsidR="00A96A9D">
        <w:rPr>
          <w:rFonts w:ascii="Times New Roman" w:hAnsi="Times New Roman" w:cs="Times New Roman"/>
          <w:sz w:val="24"/>
          <w:szCs w:val="24"/>
          <w:lang w:val="en-GB"/>
        </w:rPr>
        <w:fldChar w:fldCharType="begin"/>
      </w:r>
      <w:r w:rsidR="00A96A9D">
        <w:rPr>
          <w:rFonts w:ascii="Times New Roman" w:hAnsi="Times New Roman" w:cs="Times New Roman"/>
          <w:sz w:val="24"/>
          <w:szCs w:val="24"/>
          <w:lang w:val="en-GB"/>
        </w:rPr>
        <w:instrText xml:space="preserve"> ADDIN EN.CITE &lt;EndNote&gt;&lt;Cite&gt;&lt;Author&gt;R Core Team&lt;/Author&gt;&lt;Year&gt;2021&lt;/Year&gt;&lt;RecNum&gt;1126&lt;/RecNum&gt;&lt;DisplayText&gt;(R Core Team 2021)&lt;/DisplayText&gt;&lt;record&gt;&lt;rec-number&gt;1126&lt;/rec-number&gt;&lt;foreign-keys&gt;&lt;key app="EN" db-id="przrz2xfys0et6es02qx0adprs59z2erxf5t" timestamp="0"&gt;1126&lt;/key&gt;&lt;/foreign-keys&gt;&lt;ref-type name="Book"&gt;6&lt;/ref-type&gt;&lt;contributors&gt;&lt;authors&gt;&lt;author&gt;R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Computing&lt;/publisher&gt;&lt;urls&gt;&lt;related-urls&gt;&lt;url&gt;http://www.r-project.org/&lt;/url&gt;&lt;/related-urls&gt;&lt;/urls&gt;&lt;/record&gt;&lt;/Cite&gt;&lt;/EndNote&gt;</w:instrText>
      </w:r>
      <w:r w:rsidR="00A96A9D">
        <w:rPr>
          <w:rFonts w:ascii="Times New Roman" w:hAnsi="Times New Roman" w:cs="Times New Roman"/>
          <w:sz w:val="24"/>
          <w:szCs w:val="24"/>
          <w:lang w:val="en-GB"/>
        </w:rPr>
        <w:fldChar w:fldCharType="separate"/>
      </w:r>
      <w:r w:rsidR="00A96A9D">
        <w:rPr>
          <w:rFonts w:ascii="Times New Roman" w:hAnsi="Times New Roman" w:cs="Times New Roman"/>
          <w:noProof/>
          <w:sz w:val="24"/>
          <w:szCs w:val="24"/>
          <w:lang w:val="en-GB"/>
        </w:rPr>
        <w:t>(R Core Team 2021)</w:t>
      </w:r>
      <w:r w:rsidR="00A96A9D">
        <w:rPr>
          <w:rFonts w:ascii="Times New Roman" w:hAnsi="Times New Roman" w:cs="Times New Roman"/>
          <w:sz w:val="24"/>
          <w:szCs w:val="24"/>
          <w:lang w:val="en-GB"/>
        </w:rPr>
        <w:fldChar w:fldCharType="end"/>
      </w:r>
      <w:r w:rsidRPr="000A1D20">
        <w:rPr>
          <w:rFonts w:ascii="Times New Roman" w:hAnsi="Times New Roman" w:cs="Times New Roman"/>
          <w:sz w:val="24"/>
          <w:szCs w:val="24"/>
          <w:lang w:val="en-GB"/>
        </w:rPr>
        <w:t xml:space="preserve">, </w:t>
      </w:r>
      <w:proofErr w:type="spellStart"/>
      <w:r w:rsidRPr="000A1D20">
        <w:rPr>
          <w:rFonts w:ascii="Times New Roman" w:hAnsi="Times New Roman" w:cs="Times New Roman"/>
          <w:sz w:val="24"/>
          <w:szCs w:val="24"/>
          <w:lang w:val="en-GB"/>
        </w:rPr>
        <w:t>stringr</w:t>
      </w:r>
      <w:proofErr w:type="spellEnd"/>
      <w:r w:rsidR="002C22A6">
        <w:rPr>
          <w:rFonts w:ascii="Times New Roman" w:hAnsi="Times New Roman" w:cs="Times New Roman"/>
          <w:sz w:val="24"/>
          <w:szCs w:val="24"/>
          <w:lang w:val="en-GB"/>
        </w:rPr>
        <w:t xml:space="preserve"> v1.4.0</w:t>
      </w:r>
      <w:r w:rsidR="00A96A9D">
        <w:rPr>
          <w:rFonts w:ascii="Times New Roman" w:hAnsi="Times New Roman" w:cs="Times New Roman"/>
          <w:sz w:val="24"/>
          <w:szCs w:val="24"/>
          <w:lang w:val="en-GB"/>
        </w:rPr>
        <w:t xml:space="preserve"> </w:t>
      </w:r>
      <w:r w:rsidR="00A96A9D">
        <w:rPr>
          <w:rFonts w:ascii="Times New Roman" w:hAnsi="Times New Roman" w:cs="Times New Roman"/>
          <w:sz w:val="24"/>
          <w:szCs w:val="24"/>
          <w:lang w:val="en-GB"/>
        </w:rPr>
        <w:fldChar w:fldCharType="begin"/>
      </w:r>
      <w:r w:rsidR="00A96A9D">
        <w:rPr>
          <w:rFonts w:ascii="Times New Roman" w:hAnsi="Times New Roman" w:cs="Times New Roman"/>
          <w:sz w:val="24"/>
          <w:szCs w:val="24"/>
          <w:lang w:val="en-GB"/>
        </w:rPr>
        <w:instrText xml:space="preserve"> ADDIN EN.CITE &lt;EndNote&gt;&lt;Cite&gt;&lt;Author&gt;Wickham&lt;/Author&gt;&lt;Year&gt;2019&lt;/Year&gt;&lt;RecNum&gt;4711&lt;/RecNum&gt;&lt;DisplayText&gt;(Wickham 2019)&lt;/DisplayText&gt;&lt;record&gt;&lt;rec-number&gt;4711&lt;/rec-number&gt;&lt;foreign-keys&gt;&lt;key app="EN" db-id="przrz2xfys0et6es02qx0adprs59z2erxf5t" timestamp="1642539175"&gt;4711&lt;/key&gt;&lt;/foreign-keys&gt;&lt;ref-type name="Book"&gt;6&lt;/ref-type&gt;&lt;contributors&gt;&lt;authors&gt;&lt;author&gt;Wickham, Hadley&lt;/author&gt;&lt;/authors&gt;&lt;/contributors&gt;&lt;titles&gt;&lt;title&gt;stringr: Simple, Consistent Wrappers for Common String Operations. R package version 1.4.0. https://CRAN.R-project.org/package=stringr&lt;/title&gt;&lt;/titles&gt;&lt;dates&gt;&lt;year&gt;2019&lt;/year&gt;&lt;/dates&gt;&lt;urls&gt;&lt;/urls&gt;&lt;/record&gt;&lt;/Cite&gt;&lt;/EndNote&gt;</w:instrText>
      </w:r>
      <w:r w:rsidR="00A96A9D">
        <w:rPr>
          <w:rFonts w:ascii="Times New Roman" w:hAnsi="Times New Roman" w:cs="Times New Roman"/>
          <w:sz w:val="24"/>
          <w:szCs w:val="24"/>
          <w:lang w:val="en-GB"/>
        </w:rPr>
        <w:fldChar w:fldCharType="separate"/>
      </w:r>
      <w:r w:rsidR="00A96A9D">
        <w:rPr>
          <w:rFonts w:ascii="Times New Roman" w:hAnsi="Times New Roman" w:cs="Times New Roman"/>
          <w:noProof/>
          <w:sz w:val="24"/>
          <w:szCs w:val="24"/>
          <w:lang w:val="en-GB"/>
        </w:rPr>
        <w:t>(Wickham 2019)</w:t>
      </w:r>
      <w:r w:rsidR="00A96A9D">
        <w:rPr>
          <w:rFonts w:ascii="Times New Roman" w:hAnsi="Times New Roman" w:cs="Times New Roman"/>
          <w:sz w:val="24"/>
          <w:szCs w:val="24"/>
          <w:lang w:val="en-GB"/>
        </w:rPr>
        <w:fldChar w:fldCharType="end"/>
      </w:r>
      <w:r w:rsidR="00A96A9D">
        <w:rPr>
          <w:rStyle w:val="CommentReference"/>
        </w:rPr>
        <w:t xml:space="preserve">, </w:t>
      </w:r>
      <w:proofErr w:type="spellStart"/>
      <w:r w:rsidRPr="000A1D20">
        <w:rPr>
          <w:rFonts w:ascii="Times New Roman" w:hAnsi="Times New Roman" w:cs="Times New Roman"/>
          <w:sz w:val="24"/>
          <w:szCs w:val="24"/>
          <w:lang w:val="en-GB"/>
        </w:rPr>
        <w:t>ggpubr</w:t>
      </w:r>
      <w:proofErr w:type="spellEnd"/>
      <w:r w:rsidR="002C22A6">
        <w:rPr>
          <w:rFonts w:ascii="Times New Roman" w:hAnsi="Times New Roman" w:cs="Times New Roman"/>
          <w:sz w:val="24"/>
          <w:szCs w:val="24"/>
          <w:lang w:val="en-GB"/>
        </w:rPr>
        <w:t xml:space="preserve"> v0.4.0 </w:t>
      </w:r>
      <w:r w:rsidR="00A96A9D">
        <w:rPr>
          <w:rFonts w:ascii="Times New Roman" w:hAnsi="Times New Roman" w:cs="Times New Roman"/>
          <w:sz w:val="24"/>
          <w:szCs w:val="24"/>
          <w:lang w:val="en-GB"/>
        </w:rPr>
        <w:fldChar w:fldCharType="begin"/>
      </w:r>
      <w:r w:rsidR="00A96A9D">
        <w:rPr>
          <w:rFonts w:ascii="Times New Roman" w:hAnsi="Times New Roman" w:cs="Times New Roman"/>
          <w:sz w:val="24"/>
          <w:szCs w:val="24"/>
          <w:lang w:val="en-GB"/>
        </w:rPr>
        <w:instrText xml:space="preserve"> ADDIN EN.CITE &lt;EndNote&gt;&lt;Cite&gt;&lt;Author&gt;Kassambara&lt;/Author&gt;&lt;Year&gt;2020&lt;/Year&gt;&lt;RecNum&gt;4196&lt;/RecNum&gt;&lt;DisplayText&gt;(Kassambara 2020)&lt;/DisplayText&gt;&lt;record&gt;&lt;rec-number&gt;4196&lt;/rec-number&gt;&lt;foreign-keys&gt;&lt;key app="EN" db-id="przrz2xfys0et6es02qx0adprs59z2erxf5t" timestamp="1597257743"&gt;4196&lt;/key&gt;&lt;/foreign-keys&gt;&lt;ref-type name="Book"&gt;6&lt;/ref-type&gt;&lt;contributors&gt;&lt;authors&gt;&lt;author&gt;Kassambara, A.&lt;/author&gt;&lt;/authors&gt;&lt;/contributors&gt;&lt;titles&gt;&lt;title&gt;ggpubr: &amp;apos;ggplot2&amp;apos; Based Publication Ready Plots. R package version 0.4.0. https://CRAN.R-project.org/package=ggpubr&lt;/title&gt;&lt;/titles&gt;&lt;dates&gt;&lt;year&gt;2020&lt;/year&gt;&lt;/dates&gt;&lt;urls&gt;&lt;/urls&gt;&lt;/record&gt;&lt;/Cite&gt;&lt;/EndNote&gt;</w:instrText>
      </w:r>
      <w:r w:rsidR="00A96A9D">
        <w:rPr>
          <w:rFonts w:ascii="Times New Roman" w:hAnsi="Times New Roman" w:cs="Times New Roman"/>
          <w:sz w:val="24"/>
          <w:szCs w:val="24"/>
          <w:lang w:val="en-GB"/>
        </w:rPr>
        <w:fldChar w:fldCharType="separate"/>
      </w:r>
      <w:r w:rsidR="00A96A9D">
        <w:rPr>
          <w:rFonts w:ascii="Times New Roman" w:hAnsi="Times New Roman" w:cs="Times New Roman"/>
          <w:noProof/>
          <w:sz w:val="24"/>
          <w:szCs w:val="24"/>
          <w:lang w:val="en-GB"/>
        </w:rPr>
        <w:t>(Kassambara 2020)</w:t>
      </w:r>
      <w:r w:rsidR="00A96A9D">
        <w:rPr>
          <w:rFonts w:ascii="Times New Roman" w:hAnsi="Times New Roman" w:cs="Times New Roman"/>
          <w:sz w:val="24"/>
          <w:szCs w:val="24"/>
          <w:lang w:val="en-GB"/>
        </w:rPr>
        <w:fldChar w:fldCharType="end"/>
      </w:r>
      <w:r w:rsidRPr="000A1D20">
        <w:rPr>
          <w:rFonts w:ascii="Times New Roman" w:hAnsi="Times New Roman" w:cs="Times New Roman"/>
          <w:sz w:val="24"/>
          <w:szCs w:val="24"/>
          <w:lang w:val="en-GB"/>
        </w:rPr>
        <w:t xml:space="preserve">, </w:t>
      </w:r>
      <w:r w:rsidRPr="000E494E">
        <w:rPr>
          <w:rFonts w:ascii="Times New Roman" w:hAnsi="Times New Roman" w:cs="Times New Roman"/>
          <w:sz w:val="24"/>
          <w:szCs w:val="24"/>
        </w:rPr>
        <w:t>ranger</w:t>
      </w:r>
      <w:r w:rsidR="002C22A6">
        <w:rPr>
          <w:rFonts w:ascii="Times New Roman" w:hAnsi="Times New Roman" w:cs="Times New Roman"/>
          <w:sz w:val="24"/>
          <w:szCs w:val="24"/>
        </w:rPr>
        <w:t xml:space="preserve"> v0.13.1</w:t>
      </w:r>
      <w:r w:rsidR="00A96A9D">
        <w:rPr>
          <w:rFonts w:ascii="Times New Roman" w:hAnsi="Times New Roman" w:cs="Times New Roman"/>
          <w:sz w:val="24"/>
          <w:szCs w:val="24"/>
        </w:rPr>
        <w:t xml:space="preserve"> </w:t>
      </w:r>
      <w:r w:rsidR="00A96A9D">
        <w:rPr>
          <w:rFonts w:ascii="Times New Roman" w:hAnsi="Times New Roman" w:cs="Times New Roman"/>
          <w:sz w:val="24"/>
          <w:szCs w:val="24"/>
        </w:rPr>
        <w:fldChar w:fldCharType="begin"/>
      </w:r>
      <w:r w:rsidR="00A96A9D">
        <w:rPr>
          <w:rFonts w:ascii="Times New Roman" w:hAnsi="Times New Roman" w:cs="Times New Roman"/>
          <w:sz w:val="24"/>
          <w:szCs w:val="24"/>
        </w:rPr>
        <w:instrText xml:space="preserve"> ADDIN EN.CITE &lt;EndNote&gt;&lt;Cite&gt;&lt;Author&gt;Wright&lt;/Author&gt;&lt;Year&gt;2017&lt;/Year&gt;&lt;RecNum&gt;3737&lt;/RecNum&gt;&lt;DisplayText&gt;(Wright and Ziegler 2017)&lt;/DisplayText&gt;&lt;record&gt;&lt;rec-number&gt;3737&lt;/rec-number&gt;&lt;foreign-keys&gt;&lt;key app="EN" db-id="przrz2xfys0et6es02qx0adprs59z2erxf5t" timestamp="1541810266"&gt;3737&lt;/key&gt;&lt;/foreign-keys&gt;&lt;ref-type name="Journal Article"&gt;17&lt;/ref-type&gt;&lt;contributors&gt;&lt;authors&gt;&lt;author&gt;Wright, Marvin N&lt;/author&gt;&lt;author&gt;Ziegler, Andreas&lt;/author&gt;&lt;/authors&gt;&lt;/contributors&gt;&lt;titles&gt;&lt;title&gt;Ranger: a fast implementation of random forests for high dimensional data in C++ and R&lt;/title&gt;&lt;secondary-title&gt;Journal of Statistical Software&lt;/secondary-title&gt;&lt;/titles&gt;&lt;periodical&gt;&lt;full-title&gt;Journal of statistical software&lt;/full-title&gt;&lt;/periodical&gt;&lt;pages&gt;1-17&lt;/pages&gt;&lt;volume&gt;77&lt;/volume&gt;&lt;number&gt;1&lt;/number&gt;&lt;dates&gt;&lt;year&gt;2017&lt;/year&gt;&lt;/dates&gt;&lt;urls&gt;&lt;/urls&gt;&lt;electronic-resource-num&gt; 10.18637/jss.v077.i01&lt;/electronic-resource-num&gt;&lt;/record&gt;&lt;/Cite&gt;&lt;/EndNote&gt;</w:instrText>
      </w:r>
      <w:r w:rsidR="00A96A9D">
        <w:rPr>
          <w:rFonts w:ascii="Times New Roman" w:hAnsi="Times New Roman" w:cs="Times New Roman"/>
          <w:sz w:val="24"/>
          <w:szCs w:val="24"/>
        </w:rPr>
        <w:fldChar w:fldCharType="separate"/>
      </w:r>
      <w:r w:rsidR="00A96A9D">
        <w:rPr>
          <w:rFonts w:ascii="Times New Roman" w:hAnsi="Times New Roman" w:cs="Times New Roman"/>
          <w:noProof/>
          <w:sz w:val="24"/>
          <w:szCs w:val="24"/>
        </w:rPr>
        <w:t>(Wright and Ziegler 2017)</w:t>
      </w:r>
      <w:r w:rsidR="00A96A9D">
        <w:rPr>
          <w:rFonts w:ascii="Times New Roman" w:hAnsi="Times New Roman" w:cs="Times New Roman"/>
          <w:sz w:val="24"/>
          <w:szCs w:val="24"/>
        </w:rPr>
        <w:fldChar w:fldCharType="end"/>
      </w:r>
      <w:r w:rsidR="00A96A9D">
        <w:rPr>
          <w:rFonts w:ascii="Times New Roman" w:hAnsi="Times New Roman" w:cs="Times New Roman"/>
          <w:sz w:val="24"/>
          <w:szCs w:val="24"/>
        </w:rPr>
        <w:t>,</w:t>
      </w:r>
      <w:r w:rsidR="00A96A9D" w:rsidRPr="000E494E">
        <w:rPr>
          <w:rFonts w:ascii="Times New Roman" w:hAnsi="Times New Roman" w:cs="Times New Roman"/>
          <w:sz w:val="24"/>
          <w:szCs w:val="24"/>
        </w:rPr>
        <w:t xml:space="preserve"> </w:t>
      </w:r>
      <w:r w:rsidRPr="000E494E">
        <w:rPr>
          <w:rFonts w:ascii="Times New Roman" w:hAnsi="Times New Roman" w:cs="Times New Roman"/>
          <w:sz w:val="24"/>
          <w:szCs w:val="24"/>
        </w:rPr>
        <w:t>zoo</w:t>
      </w:r>
      <w:r w:rsidR="002C22A6">
        <w:rPr>
          <w:rFonts w:ascii="Times New Roman" w:hAnsi="Times New Roman" w:cs="Times New Roman"/>
          <w:sz w:val="24"/>
          <w:szCs w:val="24"/>
        </w:rPr>
        <w:t xml:space="preserve"> v1.8.9</w:t>
      </w:r>
      <w:r w:rsidR="00A96A9D">
        <w:rPr>
          <w:rFonts w:ascii="Times New Roman" w:hAnsi="Times New Roman" w:cs="Times New Roman"/>
          <w:sz w:val="24"/>
          <w:szCs w:val="24"/>
        </w:rPr>
        <w:t xml:space="preserve"> </w:t>
      </w:r>
      <w:r w:rsidR="00A96A9D">
        <w:rPr>
          <w:rFonts w:ascii="Times New Roman" w:hAnsi="Times New Roman" w:cs="Times New Roman"/>
          <w:sz w:val="24"/>
          <w:szCs w:val="24"/>
        </w:rPr>
        <w:fldChar w:fldCharType="begin"/>
      </w:r>
      <w:r w:rsidR="00A96A9D">
        <w:rPr>
          <w:rFonts w:ascii="Times New Roman" w:hAnsi="Times New Roman" w:cs="Times New Roman"/>
          <w:sz w:val="24"/>
          <w:szCs w:val="24"/>
        </w:rPr>
        <w:instrText xml:space="preserve"> ADDIN EN.CITE &lt;EndNote&gt;&lt;Cite&gt;&lt;Author&gt;Zeileis&lt;/Author&gt;&lt;Year&gt;2005&lt;/Year&gt;&lt;RecNum&gt;4712&lt;/RecNum&gt;&lt;DisplayText&gt;(Zeileis and Grothendieck 2005)&lt;/DisplayText&gt;&lt;record&gt;&lt;rec-number&gt;4712&lt;/rec-number&gt;&lt;foreign-keys&gt;&lt;key app="EN" db-id="przrz2xfys0et6es02qx0adprs59z2erxf5t" timestamp="1642539332"&gt;4712&lt;/key&gt;&lt;/foreign-keys&gt;&lt;ref-type name="Journal Article"&gt;17&lt;/ref-type&gt;&lt;contributors&gt;&lt;authors&gt;&lt;author&gt;Zeileis, Achim&lt;/author&gt;&lt;author&gt;Grothendieck, Gabor&lt;/author&gt;&lt;/authors&gt;&lt;/contributors&gt;&lt;titles&gt;&lt;title&gt;zoo: S3 Infrastructure for Regular and Irregular Time Series&lt;/title&gt;&lt;secondary-title&gt;Journal of Statistical Software&lt;/secondary-title&gt;&lt;/titles&gt;&lt;periodical&gt;&lt;full-title&gt;Journal of statistical software&lt;/full-title&gt;&lt;/periodical&gt;&lt;pages&gt;1-27&lt;/pages&gt;&lt;volume&gt;14&lt;/volume&gt;&lt;number&gt;6&lt;/number&gt;&lt;dates&gt;&lt;year&gt;2005&lt;/year&gt;&lt;/dates&gt;&lt;urls&gt;&lt;/urls&gt;&lt;electronic-resource-num&gt;10.18637/jss.v014.i06&lt;/electronic-resource-num&gt;&lt;/record&gt;&lt;/Cite&gt;&lt;/EndNote&gt;</w:instrText>
      </w:r>
      <w:r w:rsidR="00A96A9D">
        <w:rPr>
          <w:rFonts w:ascii="Times New Roman" w:hAnsi="Times New Roman" w:cs="Times New Roman"/>
          <w:sz w:val="24"/>
          <w:szCs w:val="24"/>
        </w:rPr>
        <w:fldChar w:fldCharType="separate"/>
      </w:r>
      <w:r w:rsidR="00A96A9D">
        <w:rPr>
          <w:rFonts w:ascii="Times New Roman" w:hAnsi="Times New Roman" w:cs="Times New Roman"/>
          <w:noProof/>
          <w:sz w:val="24"/>
          <w:szCs w:val="24"/>
        </w:rPr>
        <w:t>(Zeileis and Grothendieck 2005)</w:t>
      </w:r>
      <w:r w:rsidR="00A96A9D">
        <w:rPr>
          <w:rFonts w:ascii="Times New Roman" w:hAnsi="Times New Roman" w:cs="Times New Roman"/>
          <w:sz w:val="24"/>
          <w:szCs w:val="24"/>
        </w:rPr>
        <w:fldChar w:fldCharType="end"/>
      </w:r>
      <w:r w:rsidRPr="000E494E">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0E494E">
        <w:rPr>
          <w:rFonts w:ascii="Times New Roman" w:hAnsi="Times New Roman" w:cs="Times New Roman"/>
          <w:sz w:val="24"/>
          <w:szCs w:val="24"/>
        </w:rPr>
        <w:t>zyp</w:t>
      </w:r>
      <w:proofErr w:type="spellEnd"/>
      <w:r w:rsidR="002C22A6">
        <w:rPr>
          <w:rFonts w:ascii="Times New Roman" w:hAnsi="Times New Roman" w:cs="Times New Roman"/>
          <w:sz w:val="24"/>
          <w:szCs w:val="24"/>
        </w:rPr>
        <w:t xml:space="preserve"> v0.10-1.1</w:t>
      </w:r>
      <w:r w:rsidR="00A96A9D">
        <w:rPr>
          <w:rFonts w:ascii="Times New Roman" w:hAnsi="Times New Roman" w:cs="Times New Roman"/>
          <w:sz w:val="24"/>
          <w:szCs w:val="24"/>
        </w:rPr>
        <w:t xml:space="preserve"> </w:t>
      </w:r>
      <w:r w:rsidR="00A96A9D">
        <w:rPr>
          <w:rFonts w:ascii="Times New Roman" w:hAnsi="Times New Roman" w:cs="Times New Roman"/>
          <w:sz w:val="24"/>
          <w:szCs w:val="24"/>
        </w:rPr>
        <w:fldChar w:fldCharType="begin"/>
      </w:r>
      <w:r w:rsidR="00A96A9D">
        <w:rPr>
          <w:rFonts w:ascii="Times New Roman" w:hAnsi="Times New Roman" w:cs="Times New Roman"/>
          <w:sz w:val="24"/>
          <w:szCs w:val="24"/>
        </w:rPr>
        <w:instrText xml:space="preserve"> ADDIN EN.CITE &lt;EndNote&gt;&lt;Cite&gt;&lt;Author&gt;Bronaugh&lt;/Author&gt;&lt;Year&gt;2019&lt;/Year&gt;&lt;RecNum&gt;1560&lt;/RecNum&gt;&lt;DisplayText&gt;(Bronaugh and Werner 2019)&lt;/DisplayText&gt;&lt;record&gt;&lt;rec-number&gt;1560&lt;/rec-number&gt;&lt;foreign-keys&gt;&lt;key app="EN" db-id="przrz2xfys0et6es02qx0adprs59z2erxf5t" timestamp="0"&gt;1560&lt;/key&gt;&lt;/foreign-keys&gt;&lt;ref-type name="Book"&gt;6&lt;/ref-type&gt;&lt;contributors&gt;&lt;authors&gt;&lt;author&gt;Bronaugh, D.&lt;/author&gt;&lt;author&gt;Werner, A.&lt;/author&gt;&lt;/authors&gt;&lt;/contributors&gt;&lt;titles&gt;&lt;title&gt;zyp: Zhang + Yue-Pilon trends package. R package version 0.10-1.1. https://CRAN.R-project.org/package=zyp&lt;/title&gt;&lt;/titles&gt;&lt;dates&gt;&lt;year&gt;2019&lt;/year&gt;&lt;/dates&gt;&lt;urls&gt;&lt;/urls&gt;&lt;/record&gt;&lt;/Cite&gt;&lt;/EndNote&gt;</w:instrText>
      </w:r>
      <w:r w:rsidR="00A96A9D">
        <w:rPr>
          <w:rFonts w:ascii="Times New Roman" w:hAnsi="Times New Roman" w:cs="Times New Roman"/>
          <w:sz w:val="24"/>
          <w:szCs w:val="24"/>
        </w:rPr>
        <w:fldChar w:fldCharType="separate"/>
      </w:r>
      <w:r w:rsidR="00A96A9D">
        <w:rPr>
          <w:rFonts w:ascii="Times New Roman" w:hAnsi="Times New Roman" w:cs="Times New Roman"/>
          <w:noProof/>
          <w:sz w:val="24"/>
          <w:szCs w:val="24"/>
        </w:rPr>
        <w:t>(Bronaugh and Werner 2019)</w:t>
      </w:r>
      <w:r w:rsidR="00A96A9D">
        <w:rPr>
          <w:rFonts w:ascii="Times New Roman" w:hAnsi="Times New Roman" w:cs="Times New Roman"/>
          <w:sz w:val="24"/>
          <w:szCs w:val="24"/>
        </w:rPr>
        <w:fldChar w:fldCharType="end"/>
      </w:r>
      <w:r w:rsidR="00A96A9D">
        <w:rPr>
          <w:rFonts w:ascii="Times New Roman" w:hAnsi="Times New Roman" w:cs="Times New Roman"/>
          <w:sz w:val="24"/>
          <w:szCs w:val="24"/>
        </w:rPr>
        <w:t xml:space="preserve">. </w:t>
      </w:r>
    </w:p>
    <w:p w14:paraId="1CCE4748" w14:textId="77777777" w:rsidR="00672B42" w:rsidRDefault="00672B42" w:rsidP="00F751FB">
      <w:pPr>
        <w:pStyle w:val="NoSpacing"/>
        <w:rPr>
          <w:rFonts w:ascii="Times New Roman" w:hAnsi="Times New Roman" w:cs="Times New Roman"/>
          <w:sz w:val="24"/>
          <w:szCs w:val="24"/>
        </w:rPr>
      </w:pPr>
    </w:p>
    <w:p w14:paraId="7E0C1F01" w14:textId="72841FCB" w:rsidR="00F751FB" w:rsidRPr="00792C3C" w:rsidRDefault="00452483" w:rsidP="00C81F1B">
      <w:pPr>
        <w:pStyle w:val="Heading1"/>
      </w:pPr>
      <w:r>
        <w:t>Data extraction</w:t>
      </w:r>
    </w:p>
    <w:p w14:paraId="1656B8EA" w14:textId="3A7E91D3" w:rsidR="00C56196" w:rsidRPr="00C56196" w:rsidRDefault="00C56196" w:rsidP="00C56196">
      <w:pPr>
        <w:pStyle w:val="NoSpacing"/>
        <w:rPr>
          <w:rFonts w:ascii="Times New Roman" w:hAnsi="Times New Roman" w:cs="Times New Roman"/>
          <w:sz w:val="24"/>
          <w:szCs w:val="24"/>
        </w:rPr>
      </w:pPr>
      <w:r w:rsidRPr="00C56196">
        <w:rPr>
          <w:rFonts w:ascii="Times New Roman" w:hAnsi="Times New Roman" w:cs="Times New Roman"/>
          <w:i/>
          <w:iCs/>
          <w:sz w:val="24"/>
          <w:szCs w:val="24"/>
        </w:rPr>
        <w:t xml:space="preserve">lsatTS </w:t>
      </w:r>
      <w:r w:rsidR="00C62C10">
        <w:rPr>
          <w:rFonts w:ascii="Times New Roman" w:hAnsi="Times New Roman" w:cs="Times New Roman"/>
          <w:sz w:val="24"/>
          <w:szCs w:val="24"/>
        </w:rPr>
        <w:t>allows for the</w:t>
      </w:r>
      <w:r w:rsidRPr="00C56196">
        <w:rPr>
          <w:rFonts w:ascii="Times New Roman" w:hAnsi="Times New Roman" w:cs="Times New Roman"/>
          <w:sz w:val="24"/>
          <w:szCs w:val="24"/>
        </w:rPr>
        <w:t xml:space="preserve"> </w:t>
      </w:r>
      <w:r w:rsidR="00F24CC5">
        <w:rPr>
          <w:rFonts w:ascii="Times New Roman" w:hAnsi="Times New Roman" w:cs="Times New Roman"/>
          <w:sz w:val="24"/>
          <w:szCs w:val="24"/>
        </w:rPr>
        <w:t xml:space="preserve">point </w:t>
      </w:r>
      <w:r w:rsidRPr="00C56196">
        <w:rPr>
          <w:rFonts w:ascii="Times New Roman" w:hAnsi="Times New Roman" w:cs="Times New Roman"/>
          <w:sz w:val="24"/>
          <w:szCs w:val="24"/>
        </w:rPr>
        <w:t xml:space="preserve">sample-based extraction of full Landsat data records from </w:t>
      </w:r>
      <w:r w:rsidR="00F24CC5">
        <w:rPr>
          <w:rFonts w:ascii="Times New Roman" w:hAnsi="Times New Roman" w:cs="Times New Roman"/>
          <w:sz w:val="24"/>
          <w:szCs w:val="24"/>
        </w:rPr>
        <w:t xml:space="preserve">the </w:t>
      </w:r>
      <w:r w:rsidRPr="00C56196">
        <w:rPr>
          <w:rFonts w:ascii="Times New Roman" w:hAnsi="Times New Roman" w:cs="Times New Roman"/>
          <w:sz w:val="24"/>
          <w:szCs w:val="24"/>
        </w:rPr>
        <w:t xml:space="preserve">GEE </w:t>
      </w:r>
      <w:r w:rsidR="00C62C10">
        <w:rPr>
          <w:rFonts w:ascii="Times New Roman" w:hAnsi="Times New Roman" w:cs="Times New Roman"/>
          <w:sz w:val="24"/>
          <w:szCs w:val="24"/>
        </w:rPr>
        <w:t>using</w:t>
      </w:r>
      <w:r w:rsidRPr="00C56196">
        <w:rPr>
          <w:rFonts w:ascii="Times New Roman" w:hAnsi="Times New Roman" w:cs="Times New Roman"/>
          <w:sz w:val="24"/>
          <w:szCs w:val="24"/>
        </w:rPr>
        <w:t xml:space="preserve"> </w:t>
      </w:r>
      <w:r w:rsidR="00F24CC5">
        <w:rPr>
          <w:rFonts w:ascii="Times New Roman" w:hAnsi="Times New Roman" w:cs="Times New Roman"/>
          <w:sz w:val="24"/>
          <w:szCs w:val="24"/>
        </w:rPr>
        <w:t>the application programming interface</w:t>
      </w:r>
      <w:r w:rsidRPr="00C56196">
        <w:rPr>
          <w:rFonts w:ascii="Times New Roman" w:hAnsi="Times New Roman" w:cs="Times New Roman"/>
          <w:sz w:val="24"/>
          <w:szCs w:val="24"/>
        </w:rPr>
        <w:t xml:space="preserve"> provided by the </w:t>
      </w:r>
      <w:proofErr w:type="spellStart"/>
      <w:r w:rsidRPr="00C56196">
        <w:rPr>
          <w:rFonts w:ascii="Times New Roman" w:hAnsi="Times New Roman" w:cs="Times New Roman"/>
          <w:i/>
          <w:iCs/>
          <w:sz w:val="24"/>
          <w:szCs w:val="24"/>
        </w:rPr>
        <w:t>rgee</w:t>
      </w:r>
      <w:proofErr w:type="spellEnd"/>
      <w:r w:rsidRPr="00C56196">
        <w:rPr>
          <w:rFonts w:ascii="Times New Roman" w:hAnsi="Times New Roman" w:cs="Times New Roman"/>
          <w:sz w:val="24"/>
          <w:szCs w:val="24"/>
        </w:rPr>
        <w:t xml:space="preserve"> package. Data extraction is conducted using the function </w:t>
      </w:r>
      <w:proofErr w:type="spellStart"/>
      <w:r w:rsidRPr="00C56196">
        <w:rPr>
          <w:rFonts w:ascii="Times New Roman" w:hAnsi="Times New Roman" w:cs="Times New Roman"/>
          <w:i/>
          <w:iCs/>
          <w:sz w:val="24"/>
          <w:szCs w:val="24"/>
        </w:rPr>
        <w:t>lsat_export_ts</w:t>
      </w:r>
      <w:proofErr w:type="spellEnd"/>
      <w:r w:rsidRPr="00C56196">
        <w:rPr>
          <w:rFonts w:ascii="Times New Roman" w:hAnsi="Times New Roman" w:cs="Times New Roman"/>
          <w:i/>
          <w:iCs/>
          <w:sz w:val="24"/>
          <w:szCs w:val="24"/>
        </w:rPr>
        <w:t>()</w:t>
      </w:r>
      <w:r w:rsidRPr="00C56196">
        <w:rPr>
          <w:rFonts w:ascii="Times New Roman" w:hAnsi="Times New Roman" w:cs="Times New Roman"/>
          <w:sz w:val="24"/>
          <w:szCs w:val="24"/>
        </w:rPr>
        <w:t xml:space="preserve">. </w:t>
      </w:r>
      <w:r w:rsidR="00C62C10">
        <w:rPr>
          <w:rFonts w:ascii="Times New Roman" w:hAnsi="Times New Roman" w:cs="Times New Roman"/>
          <w:sz w:val="24"/>
          <w:szCs w:val="24"/>
        </w:rPr>
        <w:t xml:space="preserve">Should the user wish to extract the Landsat records for an area instead, then the </w:t>
      </w:r>
      <w:r w:rsidR="009C3125">
        <w:rPr>
          <w:rFonts w:ascii="Times New Roman" w:hAnsi="Times New Roman" w:cs="Times New Roman"/>
          <w:sz w:val="24"/>
          <w:szCs w:val="24"/>
        </w:rPr>
        <w:t xml:space="preserve">optional </w:t>
      </w:r>
      <w:proofErr w:type="spellStart"/>
      <w:r w:rsidR="00C62C10" w:rsidRPr="000867AD">
        <w:rPr>
          <w:rFonts w:ascii="Times New Roman" w:hAnsi="Times New Roman" w:cs="Times New Roman"/>
          <w:i/>
          <w:iCs/>
          <w:sz w:val="24"/>
          <w:szCs w:val="24"/>
        </w:rPr>
        <w:t>lstat_get_pixel_centers</w:t>
      </w:r>
      <w:proofErr w:type="spellEnd"/>
      <w:r w:rsidR="00C62C10" w:rsidRPr="000867AD">
        <w:rPr>
          <w:rFonts w:ascii="Times New Roman" w:hAnsi="Times New Roman" w:cs="Times New Roman"/>
          <w:i/>
          <w:iCs/>
          <w:sz w:val="24"/>
          <w:szCs w:val="24"/>
        </w:rPr>
        <w:t>()</w:t>
      </w:r>
      <w:r w:rsidR="00C62C10">
        <w:rPr>
          <w:rFonts w:ascii="Times New Roman" w:hAnsi="Times New Roman" w:cs="Times New Roman"/>
          <w:sz w:val="24"/>
          <w:szCs w:val="24"/>
        </w:rPr>
        <w:t xml:space="preserve"> function can be used </w:t>
      </w:r>
      <w:r w:rsidR="008C2C3E">
        <w:rPr>
          <w:rFonts w:ascii="Times New Roman" w:hAnsi="Times New Roman" w:cs="Times New Roman"/>
          <w:sz w:val="24"/>
          <w:szCs w:val="24"/>
        </w:rPr>
        <w:t xml:space="preserve">to obtain a regular grid </w:t>
      </w:r>
      <w:r w:rsidR="009C3125">
        <w:rPr>
          <w:rFonts w:ascii="Times New Roman" w:hAnsi="Times New Roman" w:cs="Times New Roman"/>
          <w:sz w:val="24"/>
          <w:szCs w:val="24"/>
        </w:rPr>
        <w:t xml:space="preserve">of point-sample locations </w:t>
      </w:r>
      <w:r w:rsidR="008C2C3E">
        <w:rPr>
          <w:rFonts w:ascii="Times New Roman" w:hAnsi="Times New Roman" w:cs="Times New Roman"/>
          <w:sz w:val="24"/>
          <w:szCs w:val="24"/>
        </w:rPr>
        <w:t xml:space="preserve">across the area of interest. </w:t>
      </w:r>
    </w:p>
    <w:p w14:paraId="72BF3F38" w14:textId="77777777" w:rsidR="00C56196" w:rsidRPr="00C56196" w:rsidRDefault="00C56196" w:rsidP="00C56196">
      <w:pPr>
        <w:pStyle w:val="NoSpacing"/>
        <w:rPr>
          <w:rFonts w:ascii="Times New Roman" w:hAnsi="Times New Roman" w:cs="Times New Roman"/>
          <w:sz w:val="24"/>
          <w:szCs w:val="24"/>
        </w:rPr>
      </w:pPr>
    </w:p>
    <w:p w14:paraId="680EC754" w14:textId="77777777" w:rsidR="00C56196" w:rsidRPr="00C56196" w:rsidRDefault="00C56196" w:rsidP="00C56196">
      <w:pPr>
        <w:pStyle w:val="NoSpacing"/>
        <w:rPr>
          <w:rFonts w:ascii="Times New Roman" w:hAnsi="Times New Roman" w:cs="Times New Roman"/>
          <w:iCs/>
          <w:sz w:val="24"/>
          <w:szCs w:val="24"/>
        </w:rPr>
      </w:pPr>
      <w:r w:rsidRPr="00C56196">
        <w:rPr>
          <w:rFonts w:ascii="Times New Roman" w:hAnsi="Times New Roman" w:cs="Times New Roman"/>
          <w:i/>
          <w:sz w:val="24"/>
          <w:szCs w:val="24"/>
        </w:rPr>
        <w:t xml:space="preserve">Optional: Get central coordinates of pixels within a polygon using </w:t>
      </w:r>
      <w:proofErr w:type="spellStart"/>
      <w:r w:rsidRPr="00C56196">
        <w:rPr>
          <w:rFonts w:ascii="Times New Roman" w:hAnsi="Times New Roman" w:cs="Times New Roman"/>
          <w:i/>
          <w:sz w:val="24"/>
          <w:szCs w:val="24"/>
        </w:rPr>
        <w:t>lsat_get_pixel_centers</w:t>
      </w:r>
      <w:proofErr w:type="spellEnd"/>
      <w:r w:rsidRPr="00C56196">
        <w:rPr>
          <w:rFonts w:ascii="Times New Roman" w:hAnsi="Times New Roman" w:cs="Times New Roman"/>
          <w:i/>
          <w:sz w:val="24"/>
          <w:szCs w:val="24"/>
        </w:rPr>
        <w:t>()</w:t>
      </w:r>
    </w:p>
    <w:p w14:paraId="1A01C8C5" w14:textId="789831C7" w:rsidR="00C56196" w:rsidRPr="00C56196" w:rsidRDefault="00C56196" w:rsidP="00C56196">
      <w:pPr>
        <w:pStyle w:val="NoSpacing"/>
        <w:rPr>
          <w:rFonts w:ascii="Times New Roman" w:hAnsi="Times New Roman" w:cs="Times New Roman"/>
          <w:sz w:val="24"/>
          <w:szCs w:val="24"/>
        </w:rPr>
      </w:pPr>
      <w:r w:rsidRPr="00C56196">
        <w:rPr>
          <w:rFonts w:ascii="Times New Roman" w:hAnsi="Times New Roman" w:cs="Times New Roman"/>
          <w:sz w:val="24"/>
          <w:szCs w:val="24"/>
        </w:rPr>
        <w:t xml:space="preserve">The function </w:t>
      </w:r>
      <w:proofErr w:type="spellStart"/>
      <w:r w:rsidRPr="00C56196">
        <w:rPr>
          <w:rFonts w:ascii="Times New Roman" w:hAnsi="Times New Roman" w:cs="Times New Roman"/>
          <w:i/>
          <w:iCs/>
          <w:sz w:val="24"/>
          <w:szCs w:val="24"/>
        </w:rPr>
        <w:t>lsat_get_pixel_centers</w:t>
      </w:r>
      <w:proofErr w:type="spellEnd"/>
      <w:r w:rsidRPr="00C56196">
        <w:rPr>
          <w:rFonts w:ascii="Times New Roman" w:hAnsi="Times New Roman" w:cs="Times New Roman"/>
          <w:i/>
          <w:iCs/>
          <w:sz w:val="24"/>
          <w:szCs w:val="24"/>
        </w:rPr>
        <w:t>()</w:t>
      </w:r>
      <w:r w:rsidRPr="00C56196">
        <w:rPr>
          <w:rFonts w:ascii="Times New Roman" w:hAnsi="Times New Roman" w:cs="Times New Roman"/>
          <w:sz w:val="24"/>
          <w:szCs w:val="24"/>
        </w:rPr>
        <w:t xml:space="preserve"> will determine the central coordinates of all Landsat </w:t>
      </w:r>
      <w:r w:rsidR="00C62C10">
        <w:rPr>
          <w:rFonts w:ascii="Times New Roman" w:hAnsi="Times New Roman" w:cs="Times New Roman"/>
          <w:sz w:val="24"/>
          <w:szCs w:val="24"/>
        </w:rPr>
        <w:t xml:space="preserve"> </w:t>
      </w:r>
      <w:r w:rsidRPr="00C56196">
        <w:rPr>
          <w:rFonts w:ascii="Times New Roman" w:hAnsi="Times New Roman" w:cs="Times New Roman"/>
          <w:sz w:val="24"/>
          <w:szCs w:val="24"/>
        </w:rPr>
        <w:t>pixels that fall within a user-specified polygon</w:t>
      </w:r>
      <w:r w:rsidR="00F67DFA">
        <w:rPr>
          <w:rFonts w:ascii="Times New Roman" w:hAnsi="Times New Roman" w:cs="Times New Roman"/>
          <w:sz w:val="24"/>
          <w:szCs w:val="24"/>
        </w:rPr>
        <w:t xml:space="preserve"> (supplied</w:t>
      </w:r>
      <w:r w:rsidR="002117B8">
        <w:rPr>
          <w:rFonts w:ascii="Times New Roman" w:hAnsi="Times New Roman" w:cs="Times New Roman"/>
          <w:sz w:val="24"/>
          <w:szCs w:val="24"/>
        </w:rPr>
        <w:t xml:space="preserve"> to the function</w:t>
      </w:r>
      <w:r w:rsidR="00F67DFA">
        <w:rPr>
          <w:rFonts w:ascii="Times New Roman" w:hAnsi="Times New Roman" w:cs="Times New Roman"/>
          <w:sz w:val="24"/>
          <w:szCs w:val="24"/>
        </w:rPr>
        <w:t xml:space="preserve"> as</w:t>
      </w:r>
      <w:r w:rsidR="002117B8">
        <w:rPr>
          <w:rFonts w:ascii="Times New Roman" w:hAnsi="Times New Roman" w:cs="Times New Roman"/>
          <w:sz w:val="24"/>
          <w:szCs w:val="24"/>
        </w:rPr>
        <w:t xml:space="preserve"> a</w:t>
      </w:r>
      <w:r w:rsidR="00F67DFA">
        <w:rPr>
          <w:rFonts w:ascii="Times New Roman" w:hAnsi="Times New Roman" w:cs="Times New Roman"/>
          <w:sz w:val="24"/>
          <w:szCs w:val="24"/>
        </w:rPr>
        <w:t xml:space="preserve"> simple feature collection)</w:t>
      </w:r>
      <w:r w:rsidRPr="00C56196">
        <w:rPr>
          <w:rFonts w:ascii="Times New Roman" w:hAnsi="Times New Roman" w:cs="Times New Roman"/>
          <w:sz w:val="24"/>
          <w:szCs w:val="24"/>
        </w:rPr>
        <w:t xml:space="preserve">. </w:t>
      </w:r>
      <w:r w:rsidR="008C2C3E">
        <w:rPr>
          <w:rFonts w:ascii="Times New Roman" w:hAnsi="Times New Roman" w:cs="Times New Roman"/>
          <w:sz w:val="24"/>
          <w:szCs w:val="24"/>
        </w:rPr>
        <w:t>For this the function</w:t>
      </w:r>
      <w:r w:rsidR="00A27697">
        <w:rPr>
          <w:rFonts w:ascii="Times New Roman" w:hAnsi="Times New Roman" w:cs="Times New Roman"/>
          <w:sz w:val="24"/>
          <w:szCs w:val="24"/>
        </w:rPr>
        <w:t xml:space="preserve"> </w:t>
      </w:r>
      <w:r w:rsidR="009C3125">
        <w:rPr>
          <w:rFonts w:ascii="Times New Roman" w:hAnsi="Times New Roman" w:cs="Times New Roman"/>
          <w:sz w:val="24"/>
          <w:szCs w:val="24"/>
        </w:rPr>
        <w:t>automatically</w:t>
      </w:r>
      <w:r w:rsidR="008C2C3E">
        <w:rPr>
          <w:rFonts w:ascii="Times New Roman" w:hAnsi="Times New Roman" w:cs="Times New Roman"/>
          <w:sz w:val="24"/>
          <w:szCs w:val="24"/>
        </w:rPr>
        <w:t xml:space="preserve"> determines the Landsat WRS scene whose center is closest to the center of the user-specified polygon</w:t>
      </w:r>
      <w:r w:rsidR="00A27697">
        <w:rPr>
          <w:rFonts w:ascii="Times New Roman" w:hAnsi="Times New Roman" w:cs="Times New Roman"/>
          <w:sz w:val="24"/>
          <w:szCs w:val="24"/>
        </w:rPr>
        <w:t xml:space="preserve">. It then extracts the center coordinates for all pixels that overlap with the user-specified polygon from </w:t>
      </w:r>
      <w:r w:rsidR="002117B8">
        <w:rPr>
          <w:rFonts w:ascii="Times New Roman" w:hAnsi="Times New Roman" w:cs="Times New Roman"/>
          <w:sz w:val="24"/>
          <w:szCs w:val="24"/>
        </w:rPr>
        <w:t xml:space="preserve">the first </w:t>
      </w:r>
      <w:r w:rsidR="008C2C3E">
        <w:rPr>
          <w:rFonts w:ascii="Times New Roman" w:hAnsi="Times New Roman" w:cs="Times New Roman"/>
          <w:sz w:val="24"/>
          <w:szCs w:val="24"/>
        </w:rPr>
        <w:t>Landsat 8 scene</w:t>
      </w:r>
      <w:r w:rsidR="002117B8">
        <w:rPr>
          <w:rFonts w:ascii="Times New Roman" w:hAnsi="Times New Roman" w:cs="Times New Roman"/>
          <w:sz w:val="24"/>
          <w:szCs w:val="24"/>
        </w:rPr>
        <w:t xml:space="preserve"> on record available on the</w:t>
      </w:r>
      <w:r w:rsidR="009C3125">
        <w:rPr>
          <w:rFonts w:ascii="Times New Roman" w:hAnsi="Times New Roman" w:cs="Times New Roman"/>
          <w:sz w:val="24"/>
          <w:szCs w:val="24"/>
        </w:rPr>
        <w:t xml:space="preserve"> GEE</w:t>
      </w:r>
      <w:r w:rsidR="00A27697">
        <w:rPr>
          <w:rFonts w:ascii="Times New Roman" w:hAnsi="Times New Roman" w:cs="Times New Roman"/>
          <w:sz w:val="24"/>
          <w:szCs w:val="24"/>
        </w:rPr>
        <w:t>. A buffer can be specified to include additional pixel</w:t>
      </w:r>
      <w:r w:rsidR="009C3125">
        <w:rPr>
          <w:rFonts w:ascii="Times New Roman" w:hAnsi="Times New Roman" w:cs="Times New Roman"/>
          <w:sz w:val="24"/>
          <w:szCs w:val="24"/>
        </w:rPr>
        <w:t>s</w:t>
      </w:r>
      <w:r w:rsidR="00A27697">
        <w:rPr>
          <w:rFonts w:ascii="Times New Roman" w:hAnsi="Times New Roman" w:cs="Times New Roman"/>
          <w:sz w:val="24"/>
          <w:szCs w:val="24"/>
        </w:rPr>
        <w:t xml:space="preserve"> </w:t>
      </w:r>
      <w:proofErr w:type="spellStart"/>
      <w:r w:rsidR="009C3125">
        <w:rPr>
          <w:rFonts w:ascii="Times New Roman" w:hAnsi="Times New Roman" w:cs="Times New Roman"/>
          <w:sz w:val="24"/>
          <w:szCs w:val="24"/>
        </w:rPr>
        <w:t>outwidth</w:t>
      </w:r>
      <w:proofErr w:type="spellEnd"/>
      <w:r w:rsidR="00A27697">
        <w:rPr>
          <w:rFonts w:ascii="Times New Roman" w:hAnsi="Times New Roman" w:cs="Times New Roman"/>
          <w:sz w:val="24"/>
          <w:szCs w:val="24"/>
        </w:rPr>
        <w:t xml:space="preserve"> the margin of the polygon. </w:t>
      </w:r>
      <w:r w:rsidR="00BC5A0B">
        <w:rPr>
          <w:rFonts w:ascii="Times New Roman" w:hAnsi="Times New Roman" w:cs="Times New Roman"/>
          <w:sz w:val="24"/>
          <w:szCs w:val="24"/>
        </w:rPr>
        <w:t xml:space="preserve">The function returns the pixel centers as an sf object, that can be passed on to the </w:t>
      </w:r>
      <w:proofErr w:type="spellStart"/>
      <w:r w:rsidR="00BC5A0B" w:rsidRPr="000867AD">
        <w:rPr>
          <w:rFonts w:ascii="Times New Roman" w:hAnsi="Times New Roman" w:cs="Times New Roman"/>
          <w:i/>
          <w:iCs/>
          <w:sz w:val="24"/>
          <w:szCs w:val="24"/>
        </w:rPr>
        <w:t>lsat_exprt_ts</w:t>
      </w:r>
      <w:proofErr w:type="spellEnd"/>
      <w:r w:rsidR="00BC5A0B" w:rsidRPr="000867AD">
        <w:rPr>
          <w:rFonts w:ascii="Times New Roman" w:hAnsi="Times New Roman" w:cs="Times New Roman"/>
          <w:i/>
          <w:iCs/>
          <w:sz w:val="24"/>
          <w:szCs w:val="24"/>
        </w:rPr>
        <w:t>()</w:t>
      </w:r>
      <w:r w:rsidR="00BC5A0B">
        <w:rPr>
          <w:rFonts w:ascii="Times New Roman" w:hAnsi="Times New Roman" w:cs="Times New Roman"/>
          <w:sz w:val="24"/>
          <w:szCs w:val="24"/>
        </w:rPr>
        <w:t xml:space="preserve"> function for the extraction of the Landsat time series.  </w:t>
      </w:r>
    </w:p>
    <w:p w14:paraId="517FEC95" w14:textId="77777777" w:rsidR="00C56196" w:rsidRPr="00C56196" w:rsidRDefault="00C56196" w:rsidP="00C56196">
      <w:pPr>
        <w:pStyle w:val="NoSpacing"/>
        <w:rPr>
          <w:rFonts w:ascii="Times New Roman" w:hAnsi="Times New Roman" w:cs="Times New Roman"/>
          <w:sz w:val="24"/>
          <w:szCs w:val="24"/>
        </w:rPr>
      </w:pPr>
    </w:p>
    <w:p w14:paraId="33A3E0C1" w14:textId="5571E89C" w:rsidR="00C56196" w:rsidRPr="00C56196" w:rsidRDefault="00C56196" w:rsidP="00C56196">
      <w:pPr>
        <w:pStyle w:val="NoSpacing"/>
        <w:rPr>
          <w:rFonts w:ascii="Times New Roman" w:hAnsi="Times New Roman" w:cs="Times New Roman"/>
          <w:i/>
          <w:sz w:val="24"/>
          <w:szCs w:val="24"/>
        </w:rPr>
      </w:pPr>
      <w:r w:rsidRPr="00C56196">
        <w:rPr>
          <w:rFonts w:ascii="Times New Roman" w:hAnsi="Times New Roman" w:cs="Times New Roman"/>
          <w:i/>
          <w:sz w:val="24"/>
          <w:szCs w:val="24"/>
        </w:rPr>
        <w:t xml:space="preserve">Export point-coordinate Landsat time series from </w:t>
      </w:r>
      <w:r w:rsidR="0016136E">
        <w:rPr>
          <w:rFonts w:ascii="Times New Roman" w:hAnsi="Times New Roman" w:cs="Times New Roman"/>
          <w:i/>
          <w:sz w:val="24"/>
          <w:szCs w:val="24"/>
        </w:rPr>
        <w:t xml:space="preserve">Google </w:t>
      </w:r>
      <w:r w:rsidRPr="00C56196">
        <w:rPr>
          <w:rFonts w:ascii="Times New Roman" w:hAnsi="Times New Roman" w:cs="Times New Roman"/>
          <w:i/>
          <w:sz w:val="24"/>
          <w:szCs w:val="24"/>
        </w:rPr>
        <w:t xml:space="preserve">Earth Engine using </w:t>
      </w:r>
      <w:proofErr w:type="spellStart"/>
      <w:r w:rsidRPr="00C56196">
        <w:rPr>
          <w:rFonts w:ascii="Times New Roman" w:hAnsi="Times New Roman" w:cs="Times New Roman"/>
          <w:i/>
          <w:sz w:val="24"/>
          <w:szCs w:val="24"/>
        </w:rPr>
        <w:t>lsat_export_ts</w:t>
      </w:r>
      <w:proofErr w:type="spellEnd"/>
      <w:r w:rsidRPr="00C56196">
        <w:rPr>
          <w:rFonts w:ascii="Times New Roman" w:hAnsi="Times New Roman" w:cs="Times New Roman"/>
          <w:i/>
          <w:sz w:val="24"/>
          <w:szCs w:val="24"/>
        </w:rPr>
        <w:t>()</w:t>
      </w:r>
    </w:p>
    <w:p w14:paraId="30F210AD" w14:textId="3B82FB19" w:rsidR="00C56196" w:rsidRPr="00C56196" w:rsidRDefault="00C56196" w:rsidP="00C56196">
      <w:pPr>
        <w:pStyle w:val="NoSpacing"/>
        <w:rPr>
          <w:rFonts w:ascii="Times New Roman" w:hAnsi="Times New Roman" w:cs="Times New Roman"/>
          <w:sz w:val="24"/>
          <w:szCs w:val="24"/>
        </w:rPr>
      </w:pPr>
      <w:r w:rsidRPr="00C56196">
        <w:rPr>
          <w:rFonts w:ascii="Times New Roman" w:hAnsi="Times New Roman" w:cs="Times New Roman"/>
          <w:sz w:val="24"/>
          <w:szCs w:val="24"/>
        </w:rPr>
        <w:t xml:space="preserve">The function </w:t>
      </w:r>
      <w:proofErr w:type="spellStart"/>
      <w:r w:rsidRPr="00C56196">
        <w:rPr>
          <w:rFonts w:ascii="Times New Roman" w:hAnsi="Times New Roman" w:cs="Times New Roman"/>
          <w:i/>
          <w:iCs/>
          <w:sz w:val="24"/>
          <w:szCs w:val="24"/>
        </w:rPr>
        <w:t>lsat_export_ts</w:t>
      </w:r>
      <w:proofErr w:type="spellEnd"/>
      <w:r w:rsidRPr="00C56196">
        <w:rPr>
          <w:rFonts w:ascii="Times New Roman" w:hAnsi="Times New Roman" w:cs="Times New Roman"/>
          <w:i/>
          <w:iCs/>
          <w:sz w:val="24"/>
          <w:szCs w:val="24"/>
        </w:rPr>
        <w:t>()</w:t>
      </w:r>
      <w:r w:rsidR="009C3125">
        <w:rPr>
          <w:rFonts w:ascii="Times New Roman" w:hAnsi="Times New Roman" w:cs="Times New Roman"/>
          <w:i/>
          <w:iCs/>
          <w:sz w:val="24"/>
          <w:szCs w:val="24"/>
        </w:rPr>
        <w:t xml:space="preserve"> </w:t>
      </w:r>
      <w:r w:rsidRPr="00C56196">
        <w:rPr>
          <w:rFonts w:ascii="Times New Roman" w:hAnsi="Times New Roman" w:cs="Times New Roman"/>
          <w:sz w:val="24"/>
          <w:szCs w:val="24"/>
        </w:rPr>
        <w:t>export</w:t>
      </w:r>
      <w:r w:rsidR="009C3125">
        <w:rPr>
          <w:rFonts w:ascii="Times New Roman" w:hAnsi="Times New Roman" w:cs="Times New Roman"/>
          <w:sz w:val="24"/>
          <w:szCs w:val="24"/>
        </w:rPr>
        <w:t xml:space="preserve">s the whole record of Landsat 5, 7 and 8 observations for each sample </w:t>
      </w:r>
      <w:r w:rsidR="00672B42">
        <w:rPr>
          <w:rFonts w:ascii="Times New Roman" w:hAnsi="Times New Roman" w:cs="Times New Roman"/>
          <w:sz w:val="24"/>
          <w:szCs w:val="24"/>
        </w:rPr>
        <w:t>sites</w:t>
      </w:r>
      <w:r w:rsidR="009C3125">
        <w:rPr>
          <w:rFonts w:ascii="Times New Roman" w:hAnsi="Times New Roman" w:cs="Times New Roman"/>
          <w:sz w:val="24"/>
          <w:szCs w:val="24"/>
        </w:rPr>
        <w:t xml:space="preserve"> </w:t>
      </w:r>
      <w:r w:rsidRPr="00C56196">
        <w:rPr>
          <w:rFonts w:ascii="Times New Roman" w:hAnsi="Times New Roman" w:cs="Times New Roman"/>
          <w:sz w:val="24"/>
          <w:szCs w:val="24"/>
        </w:rPr>
        <w:t>from</w:t>
      </w:r>
      <w:r w:rsidR="00BC5A0B">
        <w:rPr>
          <w:rFonts w:ascii="Times New Roman" w:hAnsi="Times New Roman" w:cs="Times New Roman"/>
          <w:sz w:val="24"/>
          <w:szCs w:val="24"/>
        </w:rPr>
        <w:t xml:space="preserve"> the</w:t>
      </w:r>
      <w:r w:rsidR="009C3125">
        <w:rPr>
          <w:rFonts w:ascii="Times New Roman" w:hAnsi="Times New Roman" w:cs="Times New Roman"/>
          <w:sz w:val="24"/>
          <w:szCs w:val="24"/>
        </w:rPr>
        <w:t xml:space="preserve"> Landsat Collection 2 </w:t>
      </w:r>
      <w:r w:rsidR="00BC5A0B">
        <w:rPr>
          <w:rFonts w:ascii="Times New Roman" w:hAnsi="Times New Roman" w:cs="Times New Roman"/>
          <w:sz w:val="24"/>
          <w:szCs w:val="24"/>
        </w:rPr>
        <w:t>stored on the archives of</w:t>
      </w:r>
      <w:r w:rsidR="009C3125">
        <w:rPr>
          <w:rFonts w:ascii="Times New Roman" w:hAnsi="Times New Roman" w:cs="Times New Roman"/>
          <w:sz w:val="24"/>
          <w:szCs w:val="24"/>
        </w:rPr>
        <w:t xml:space="preserve"> the</w:t>
      </w:r>
      <w:r w:rsidRPr="00C56196">
        <w:rPr>
          <w:rFonts w:ascii="Times New Roman" w:hAnsi="Times New Roman" w:cs="Times New Roman"/>
          <w:sz w:val="24"/>
          <w:szCs w:val="24"/>
        </w:rPr>
        <w:t xml:space="preserve"> </w:t>
      </w:r>
      <w:r w:rsidR="009C3125">
        <w:rPr>
          <w:rFonts w:ascii="Times New Roman" w:hAnsi="Times New Roman" w:cs="Times New Roman"/>
          <w:sz w:val="24"/>
          <w:szCs w:val="24"/>
        </w:rPr>
        <w:t>G</w:t>
      </w:r>
      <w:r w:rsidRPr="00C56196">
        <w:rPr>
          <w:rFonts w:ascii="Times New Roman" w:hAnsi="Times New Roman" w:cs="Times New Roman"/>
          <w:sz w:val="24"/>
          <w:szCs w:val="24"/>
        </w:rPr>
        <w:t xml:space="preserve">EE. </w:t>
      </w:r>
      <w:r w:rsidR="009C3125">
        <w:rPr>
          <w:rFonts w:ascii="Times New Roman" w:hAnsi="Times New Roman" w:cs="Times New Roman"/>
          <w:sz w:val="24"/>
          <w:szCs w:val="24"/>
        </w:rPr>
        <w:t>It is important to stress that t</w:t>
      </w:r>
      <w:r w:rsidRPr="00C56196">
        <w:rPr>
          <w:rFonts w:ascii="Times New Roman" w:hAnsi="Times New Roman" w:cs="Times New Roman"/>
          <w:sz w:val="24"/>
          <w:szCs w:val="24"/>
        </w:rPr>
        <w:t>his function only works for sample sites (point coordinates)</w:t>
      </w:r>
      <w:r w:rsidR="00BC5A0B">
        <w:rPr>
          <w:rFonts w:ascii="Times New Roman" w:hAnsi="Times New Roman" w:cs="Times New Roman"/>
          <w:sz w:val="24"/>
          <w:szCs w:val="24"/>
        </w:rPr>
        <w:t>.</w:t>
      </w:r>
      <w:r w:rsidRPr="00C56196">
        <w:rPr>
          <w:rFonts w:ascii="Times New Roman" w:hAnsi="Times New Roman" w:cs="Times New Roman"/>
          <w:sz w:val="24"/>
          <w:szCs w:val="24"/>
        </w:rPr>
        <w:t xml:space="preserve"> </w:t>
      </w:r>
      <w:r w:rsidR="00BC5A0B">
        <w:rPr>
          <w:rFonts w:ascii="Times New Roman" w:hAnsi="Times New Roman" w:cs="Times New Roman"/>
          <w:sz w:val="24"/>
          <w:szCs w:val="24"/>
        </w:rPr>
        <w:t>These sample sites</w:t>
      </w:r>
      <w:r w:rsidRPr="00C56196">
        <w:rPr>
          <w:rFonts w:ascii="Times New Roman" w:hAnsi="Times New Roman" w:cs="Times New Roman"/>
          <w:sz w:val="24"/>
          <w:szCs w:val="24"/>
        </w:rPr>
        <w:t xml:space="preserve"> typically represent either (1) field site</w:t>
      </w:r>
      <w:r w:rsidR="00BC5A0B">
        <w:rPr>
          <w:rFonts w:ascii="Times New Roman" w:hAnsi="Times New Roman" w:cs="Times New Roman"/>
          <w:sz w:val="24"/>
          <w:szCs w:val="24"/>
        </w:rPr>
        <w:t xml:space="preserve"> center coordinates</w:t>
      </w:r>
      <w:r w:rsidRPr="00C56196">
        <w:rPr>
          <w:rFonts w:ascii="Times New Roman" w:hAnsi="Times New Roman" w:cs="Times New Roman"/>
          <w:sz w:val="24"/>
          <w:szCs w:val="24"/>
        </w:rPr>
        <w:t>, (2) a census of all Landsat pixels on a focal landscape</w:t>
      </w:r>
      <w:r w:rsidR="00BC5A0B">
        <w:rPr>
          <w:rFonts w:ascii="Times New Roman" w:hAnsi="Times New Roman" w:cs="Times New Roman"/>
          <w:sz w:val="24"/>
          <w:szCs w:val="24"/>
        </w:rPr>
        <w:t xml:space="preserve"> (for example determined with </w:t>
      </w:r>
      <w:proofErr w:type="spellStart"/>
      <w:r w:rsidR="00BC5A0B" w:rsidRPr="00B22FD9">
        <w:rPr>
          <w:rFonts w:ascii="Times New Roman" w:hAnsi="Times New Roman" w:cs="Times New Roman"/>
          <w:i/>
          <w:iCs/>
          <w:sz w:val="24"/>
          <w:szCs w:val="24"/>
        </w:rPr>
        <w:t>lsat_get_pixel_centers</w:t>
      </w:r>
      <w:proofErr w:type="spellEnd"/>
      <w:r w:rsidR="00BC5A0B" w:rsidRPr="00B22FD9">
        <w:rPr>
          <w:rFonts w:ascii="Times New Roman" w:hAnsi="Times New Roman" w:cs="Times New Roman"/>
          <w:i/>
          <w:iCs/>
          <w:sz w:val="24"/>
          <w:szCs w:val="24"/>
        </w:rPr>
        <w:t>(</w:t>
      </w:r>
      <w:r w:rsidR="00BC5A0B">
        <w:rPr>
          <w:rFonts w:ascii="Times New Roman" w:hAnsi="Times New Roman" w:cs="Times New Roman"/>
          <w:sz w:val="24"/>
          <w:szCs w:val="24"/>
        </w:rPr>
        <w:t>))</w:t>
      </w:r>
      <w:r w:rsidRPr="00C56196">
        <w:rPr>
          <w:rFonts w:ascii="Times New Roman" w:hAnsi="Times New Roman" w:cs="Times New Roman"/>
          <w:sz w:val="24"/>
          <w:szCs w:val="24"/>
        </w:rPr>
        <w:t xml:space="preserve">, or (3) a random sample from a large region. </w:t>
      </w:r>
      <w:r w:rsidR="00F67DFA">
        <w:rPr>
          <w:rFonts w:ascii="Times New Roman" w:hAnsi="Times New Roman" w:cs="Times New Roman"/>
          <w:sz w:val="24"/>
          <w:szCs w:val="24"/>
        </w:rPr>
        <w:t>The point coordinates need to be supplied as a simple feature collection of point geometries</w:t>
      </w:r>
      <w:r w:rsidR="00672B42">
        <w:rPr>
          <w:rFonts w:ascii="Times New Roman" w:hAnsi="Times New Roman" w:cs="Times New Roman"/>
          <w:sz w:val="24"/>
          <w:szCs w:val="24"/>
        </w:rPr>
        <w:t>.</w:t>
      </w:r>
      <w:r w:rsidR="00F67DFA">
        <w:rPr>
          <w:rFonts w:ascii="Times New Roman" w:hAnsi="Times New Roman" w:cs="Times New Roman"/>
          <w:sz w:val="24"/>
          <w:szCs w:val="24"/>
        </w:rPr>
        <w:t xml:space="preserve"> </w:t>
      </w:r>
      <w:r w:rsidR="00BC5A0B">
        <w:rPr>
          <w:rFonts w:ascii="Times New Roman" w:hAnsi="Times New Roman" w:cs="Times New Roman"/>
          <w:sz w:val="24"/>
          <w:szCs w:val="24"/>
        </w:rPr>
        <w:t>The</w:t>
      </w:r>
      <w:r w:rsidR="00BC5A0B" w:rsidRPr="00C56196">
        <w:rPr>
          <w:rFonts w:ascii="Times New Roman" w:hAnsi="Times New Roman" w:cs="Times New Roman"/>
          <w:sz w:val="24"/>
          <w:szCs w:val="24"/>
        </w:rPr>
        <w:t xml:space="preserve"> </w:t>
      </w:r>
      <w:r w:rsidRPr="00C56196">
        <w:rPr>
          <w:rFonts w:ascii="Times New Roman" w:hAnsi="Times New Roman" w:cs="Times New Roman"/>
          <w:sz w:val="24"/>
          <w:szCs w:val="24"/>
        </w:rPr>
        <w:t xml:space="preserve">function issues one or more tasks to </w:t>
      </w:r>
      <w:r w:rsidR="00BC5A0B">
        <w:rPr>
          <w:rFonts w:ascii="Times New Roman" w:hAnsi="Times New Roman" w:cs="Times New Roman"/>
          <w:sz w:val="24"/>
          <w:szCs w:val="24"/>
        </w:rPr>
        <w:t>G</w:t>
      </w:r>
      <w:r w:rsidRPr="00C56196">
        <w:rPr>
          <w:rFonts w:ascii="Times New Roman" w:hAnsi="Times New Roman" w:cs="Times New Roman"/>
          <w:sz w:val="24"/>
          <w:szCs w:val="24"/>
        </w:rPr>
        <w:t xml:space="preserve">EE that export the data </w:t>
      </w:r>
      <w:r w:rsidR="00F67DFA">
        <w:rPr>
          <w:rFonts w:ascii="Times New Roman" w:hAnsi="Times New Roman" w:cs="Times New Roman"/>
          <w:sz w:val="24"/>
          <w:szCs w:val="24"/>
        </w:rPr>
        <w:t xml:space="preserve">in form of comma separated value (CSV) files </w:t>
      </w:r>
      <w:r w:rsidRPr="00C56196">
        <w:rPr>
          <w:rFonts w:ascii="Times New Roman" w:hAnsi="Times New Roman" w:cs="Times New Roman"/>
          <w:sz w:val="24"/>
          <w:szCs w:val="24"/>
        </w:rPr>
        <w:t xml:space="preserve">to the user’s Google Drive. </w:t>
      </w:r>
      <w:r w:rsidR="00BC5A0B">
        <w:rPr>
          <w:rFonts w:ascii="Times New Roman" w:hAnsi="Times New Roman" w:cs="Times New Roman"/>
          <w:sz w:val="24"/>
          <w:szCs w:val="24"/>
        </w:rPr>
        <w:t xml:space="preserve">The </w:t>
      </w:r>
      <w:r w:rsidR="00F67DFA">
        <w:rPr>
          <w:rFonts w:ascii="Times New Roman" w:hAnsi="Times New Roman" w:cs="Times New Roman"/>
          <w:sz w:val="24"/>
          <w:szCs w:val="24"/>
        </w:rPr>
        <w:t>number</w:t>
      </w:r>
      <w:r w:rsidR="00BC5A0B">
        <w:rPr>
          <w:rFonts w:ascii="Times New Roman" w:hAnsi="Times New Roman" w:cs="Times New Roman"/>
          <w:sz w:val="24"/>
          <w:szCs w:val="24"/>
        </w:rPr>
        <w:t xml:space="preserve"> of tasks issued varies depending on the number of point </w:t>
      </w:r>
      <w:r w:rsidR="006F101C">
        <w:rPr>
          <w:rFonts w:ascii="Times New Roman" w:hAnsi="Times New Roman" w:cs="Times New Roman"/>
          <w:sz w:val="24"/>
          <w:szCs w:val="24"/>
        </w:rPr>
        <w:t>coordinates</w:t>
      </w:r>
      <w:r w:rsidR="00BC5A0B">
        <w:rPr>
          <w:rFonts w:ascii="Times New Roman" w:hAnsi="Times New Roman" w:cs="Times New Roman"/>
          <w:sz w:val="24"/>
          <w:szCs w:val="24"/>
        </w:rPr>
        <w:t xml:space="preserve"> </w:t>
      </w:r>
      <w:r w:rsidR="006F101C">
        <w:rPr>
          <w:rFonts w:ascii="Times New Roman" w:hAnsi="Times New Roman" w:cs="Times New Roman"/>
          <w:sz w:val="24"/>
          <w:szCs w:val="24"/>
        </w:rPr>
        <w:t>for which the Landsat record is to be extracted.</w:t>
      </w:r>
      <w:r w:rsidR="00BC5A0B">
        <w:rPr>
          <w:rFonts w:ascii="Times New Roman" w:hAnsi="Times New Roman" w:cs="Times New Roman"/>
          <w:sz w:val="24"/>
          <w:szCs w:val="24"/>
        </w:rPr>
        <w:t xml:space="preserve"> </w:t>
      </w:r>
      <w:r w:rsidRPr="00C56196">
        <w:rPr>
          <w:rFonts w:ascii="Times New Roman" w:hAnsi="Times New Roman" w:cs="Times New Roman"/>
          <w:sz w:val="24"/>
          <w:szCs w:val="24"/>
        </w:rPr>
        <w:t xml:space="preserve">Data extractions that involve a large number of sample sites are prone to errors and </w:t>
      </w:r>
      <w:r w:rsidR="006F101C">
        <w:rPr>
          <w:rFonts w:ascii="Times New Roman" w:hAnsi="Times New Roman" w:cs="Times New Roman"/>
          <w:sz w:val="24"/>
          <w:szCs w:val="24"/>
        </w:rPr>
        <w:t xml:space="preserve">may </w:t>
      </w:r>
      <w:r w:rsidRPr="00C56196">
        <w:rPr>
          <w:rFonts w:ascii="Times New Roman" w:hAnsi="Times New Roman" w:cs="Times New Roman"/>
          <w:sz w:val="24"/>
          <w:szCs w:val="24"/>
        </w:rPr>
        <w:t xml:space="preserve">exceed user limits set by </w:t>
      </w:r>
      <w:r w:rsidR="006F101C">
        <w:rPr>
          <w:rFonts w:ascii="Times New Roman" w:hAnsi="Times New Roman" w:cs="Times New Roman"/>
          <w:sz w:val="24"/>
          <w:szCs w:val="24"/>
        </w:rPr>
        <w:t xml:space="preserve">the </w:t>
      </w:r>
      <w:r w:rsidR="00BC5A0B">
        <w:rPr>
          <w:rFonts w:ascii="Times New Roman" w:hAnsi="Times New Roman" w:cs="Times New Roman"/>
          <w:sz w:val="24"/>
          <w:szCs w:val="24"/>
        </w:rPr>
        <w:t>G</w:t>
      </w:r>
      <w:r w:rsidRPr="00C56196">
        <w:rPr>
          <w:rFonts w:ascii="Times New Roman" w:hAnsi="Times New Roman" w:cs="Times New Roman"/>
          <w:sz w:val="24"/>
          <w:szCs w:val="24"/>
        </w:rPr>
        <w:t>EE. Therefore, the function will chunk the sample sites into small groups (by default 250 sites) and for each chunk will issue a separate export task to EE.</w:t>
      </w:r>
      <w:r w:rsidR="006F101C">
        <w:rPr>
          <w:rFonts w:ascii="Times New Roman" w:hAnsi="Times New Roman" w:cs="Times New Roman"/>
          <w:sz w:val="24"/>
          <w:szCs w:val="24"/>
        </w:rPr>
        <w:t xml:space="preserve"> The function returns a list of </w:t>
      </w:r>
      <w:proofErr w:type="spellStart"/>
      <w:r w:rsidR="006F101C" w:rsidRPr="00B22FD9">
        <w:rPr>
          <w:rFonts w:ascii="Times New Roman" w:hAnsi="Times New Roman" w:cs="Times New Roman"/>
          <w:i/>
          <w:iCs/>
          <w:sz w:val="24"/>
          <w:szCs w:val="24"/>
        </w:rPr>
        <w:t>rgee</w:t>
      </w:r>
      <w:proofErr w:type="spellEnd"/>
      <w:r w:rsidR="006F101C">
        <w:rPr>
          <w:rFonts w:ascii="Times New Roman" w:hAnsi="Times New Roman" w:cs="Times New Roman"/>
          <w:sz w:val="24"/>
          <w:szCs w:val="24"/>
        </w:rPr>
        <w:t xml:space="preserve"> task objects, which can be used to query the progress of the exports</w:t>
      </w:r>
      <w:r w:rsidR="008B447D">
        <w:rPr>
          <w:rFonts w:ascii="Times New Roman" w:hAnsi="Times New Roman" w:cs="Times New Roman"/>
          <w:sz w:val="24"/>
          <w:szCs w:val="24"/>
        </w:rPr>
        <w:t xml:space="preserve"> and subsequently retrieve the data from the user’s Google Drive</w:t>
      </w:r>
      <w:r w:rsidR="006F101C">
        <w:rPr>
          <w:rFonts w:ascii="Times New Roman" w:hAnsi="Times New Roman" w:cs="Times New Roman"/>
          <w:sz w:val="24"/>
          <w:szCs w:val="24"/>
        </w:rPr>
        <w:t xml:space="preserve">.   </w:t>
      </w:r>
      <w:r w:rsidRPr="00C56196">
        <w:rPr>
          <w:rFonts w:ascii="Times New Roman" w:hAnsi="Times New Roman" w:cs="Times New Roman"/>
          <w:sz w:val="24"/>
          <w:szCs w:val="24"/>
        </w:rPr>
        <w:t xml:space="preserve"> </w:t>
      </w:r>
    </w:p>
    <w:p w14:paraId="79E2B908" w14:textId="407317B9" w:rsidR="000C275F" w:rsidRDefault="000C275F" w:rsidP="000C275F">
      <w:pPr>
        <w:pStyle w:val="NoSpacing"/>
        <w:rPr>
          <w:rFonts w:ascii="Times New Roman" w:hAnsi="Times New Roman" w:cs="Times New Roman"/>
          <w:sz w:val="24"/>
          <w:szCs w:val="24"/>
        </w:rPr>
      </w:pPr>
    </w:p>
    <w:p w14:paraId="286DDD56" w14:textId="77777777" w:rsidR="00A5674D" w:rsidRDefault="00A5674D" w:rsidP="00F751FB">
      <w:pPr>
        <w:pStyle w:val="NoSpacing"/>
        <w:rPr>
          <w:rFonts w:ascii="Times New Roman" w:hAnsi="Times New Roman" w:cs="Times New Roman"/>
          <w:sz w:val="24"/>
          <w:szCs w:val="24"/>
        </w:rPr>
      </w:pPr>
    </w:p>
    <w:p w14:paraId="41D83FD8" w14:textId="295F9FDC" w:rsidR="0022005E" w:rsidRPr="00C40A6A" w:rsidRDefault="0022005E" w:rsidP="00C81F1B">
      <w:pPr>
        <w:pStyle w:val="Heading1"/>
      </w:pPr>
      <w:r w:rsidRPr="00C40A6A">
        <w:t>Data</w:t>
      </w:r>
      <w:r w:rsidR="00C40A6A" w:rsidRPr="00C40A6A">
        <w:t xml:space="preserve"> </w:t>
      </w:r>
      <w:r w:rsidR="00E85BA8">
        <w:t>processing</w:t>
      </w:r>
    </w:p>
    <w:p w14:paraId="7BB62D68" w14:textId="77777777" w:rsidR="00C56196" w:rsidRPr="007B3C28" w:rsidRDefault="00C56196" w:rsidP="00C56196">
      <w:pPr>
        <w:pStyle w:val="Heading2"/>
      </w:pPr>
      <w:r w:rsidRPr="007B3C28">
        <w:t xml:space="preserve">Prepare data for analysis using </w:t>
      </w:r>
      <w:proofErr w:type="spellStart"/>
      <w:r w:rsidRPr="007B3C28">
        <w:t>lsat_general_prep</w:t>
      </w:r>
      <w:proofErr w:type="spellEnd"/>
      <w:r w:rsidRPr="007B3C28">
        <w:t>()</w:t>
      </w:r>
    </w:p>
    <w:p w14:paraId="0B64B571" w14:textId="7A8EF707" w:rsidR="00C56196" w:rsidRPr="00A9244D" w:rsidRDefault="00C56196" w:rsidP="00C56196">
      <w:pPr>
        <w:pStyle w:val="NoSpacing"/>
        <w:rPr>
          <w:rFonts w:ascii="Times New Roman" w:hAnsi="Times New Roman" w:cs="Times New Roman"/>
          <w:sz w:val="24"/>
          <w:szCs w:val="24"/>
        </w:rPr>
      </w:pPr>
      <w:r>
        <w:rPr>
          <w:rFonts w:ascii="Times New Roman" w:hAnsi="Times New Roman" w:cs="Times New Roman"/>
          <w:sz w:val="24"/>
          <w:szCs w:val="24"/>
        </w:rPr>
        <w:t>T</w:t>
      </w:r>
      <w:r w:rsidRPr="00A9244D">
        <w:rPr>
          <w:rFonts w:ascii="Times New Roman" w:hAnsi="Times New Roman" w:cs="Times New Roman"/>
          <w:sz w:val="24"/>
          <w:szCs w:val="24"/>
        </w:rPr>
        <w:t xml:space="preserve">he </w:t>
      </w:r>
      <w:r>
        <w:rPr>
          <w:rFonts w:ascii="Times New Roman" w:hAnsi="Times New Roman" w:cs="Times New Roman"/>
          <w:sz w:val="24"/>
          <w:szCs w:val="24"/>
        </w:rPr>
        <w:t xml:space="preserve">function </w:t>
      </w:r>
      <w:proofErr w:type="spellStart"/>
      <w:r w:rsidRPr="00A9244D">
        <w:rPr>
          <w:rFonts w:ascii="Times New Roman" w:hAnsi="Times New Roman" w:cs="Times New Roman"/>
          <w:i/>
          <w:iCs/>
          <w:sz w:val="24"/>
          <w:szCs w:val="24"/>
        </w:rPr>
        <w:t>lsat_general_prep</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sidR="00F67DFA">
        <w:rPr>
          <w:rFonts w:ascii="Times New Roman" w:hAnsi="Times New Roman" w:cs="Times New Roman"/>
          <w:sz w:val="24"/>
          <w:szCs w:val="24"/>
        </w:rPr>
        <w:t xml:space="preserve">takes the GEE exports </w:t>
      </w:r>
      <w:r w:rsidR="00F2625C">
        <w:rPr>
          <w:rFonts w:ascii="Times New Roman" w:hAnsi="Times New Roman" w:cs="Times New Roman"/>
          <w:sz w:val="24"/>
          <w:szCs w:val="24"/>
        </w:rPr>
        <w:t xml:space="preserve">generated </w:t>
      </w:r>
      <w:r w:rsidR="00F67DFA">
        <w:rPr>
          <w:rFonts w:ascii="Times New Roman" w:hAnsi="Times New Roman" w:cs="Times New Roman"/>
          <w:sz w:val="24"/>
          <w:szCs w:val="24"/>
        </w:rPr>
        <w:t xml:space="preserve">by </w:t>
      </w:r>
      <w:proofErr w:type="spellStart"/>
      <w:r w:rsidR="00F67DFA" w:rsidRPr="00B22FD9">
        <w:rPr>
          <w:rFonts w:ascii="Times New Roman" w:hAnsi="Times New Roman" w:cs="Times New Roman"/>
          <w:i/>
          <w:iCs/>
          <w:sz w:val="24"/>
          <w:szCs w:val="24"/>
        </w:rPr>
        <w:t>lsat_ex</w:t>
      </w:r>
      <w:r w:rsidR="001001ED">
        <w:rPr>
          <w:rFonts w:ascii="Times New Roman" w:hAnsi="Times New Roman" w:cs="Times New Roman"/>
          <w:i/>
          <w:iCs/>
          <w:sz w:val="24"/>
          <w:szCs w:val="24"/>
        </w:rPr>
        <w:t>p</w:t>
      </w:r>
      <w:r w:rsidR="00F67DFA" w:rsidRPr="00B22FD9">
        <w:rPr>
          <w:rFonts w:ascii="Times New Roman" w:hAnsi="Times New Roman" w:cs="Times New Roman"/>
          <w:i/>
          <w:iCs/>
          <w:sz w:val="24"/>
          <w:szCs w:val="24"/>
        </w:rPr>
        <w:t>o</w:t>
      </w:r>
      <w:r w:rsidR="001001ED">
        <w:rPr>
          <w:rFonts w:ascii="Times New Roman" w:hAnsi="Times New Roman" w:cs="Times New Roman"/>
          <w:i/>
          <w:iCs/>
          <w:sz w:val="24"/>
          <w:szCs w:val="24"/>
        </w:rPr>
        <w:t>r</w:t>
      </w:r>
      <w:r w:rsidR="00F67DFA" w:rsidRPr="00B22FD9">
        <w:rPr>
          <w:rFonts w:ascii="Times New Roman" w:hAnsi="Times New Roman" w:cs="Times New Roman"/>
          <w:i/>
          <w:iCs/>
          <w:sz w:val="24"/>
          <w:szCs w:val="24"/>
        </w:rPr>
        <w:t>t_ts</w:t>
      </w:r>
      <w:proofErr w:type="spellEnd"/>
      <w:r w:rsidR="00F67DFA" w:rsidRPr="00B22FD9">
        <w:rPr>
          <w:rFonts w:ascii="Times New Roman" w:hAnsi="Times New Roman" w:cs="Times New Roman"/>
          <w:i/>
          <w:iCs/>
          <w:sz w:val="24"/>
          <w:szCs w:val="24"/>
        </w:rPr>
        <w:t xml:space="preserve">() </w:t>
      </w:r>
      <w:r w:rsidR="00F67DFA">
        <w:rPr>
          <w:rFonts w:ascii="Times New Roman" w:hAnsi="Times New Roman" w:cs="Times New Roman"/>
          <w:sz w:val="24"/>
          <w:szCs w:val="24"/>
        </w:rPr>
        <w:t>and</w:t>
      </w:r>
      <w:r w:rsidR="00CC62F7">
        <w:rPr>
          <w:rFonts w:ascii="Times New Roman" w:hAnsi="Times New Roman" w:cs="Times New Roman"/>
          <w:sz w:val="24"/>
          <w:szCs w:val="24"/>
        </w:rPr>
        <w:t xml:space="preserve"> prepares the data for </w:t>
      </w:r>
      <w:r w:rsidR="00F2625C">
        <w:rPr>
          <w:rFonts w:ascii="Times New Roman" w:hAnsi="Times New Roman" w:cs="Times New Roman"/>
          <w:sz w:val="24"/>
          <w:szCs w:val="24"/>
        </w:rPr>
        <w:t xml:space="preserve">the </w:t>
      </w:r>
      <w:r w:rsidR="00CC62F7">
        <w:rPr>
          <w:rFonts w:ascii="Times New Roman" w:hAnsi="Times New Roman" w:cs="Times New Roman"/>
          <w:sz w:val="24"/>
          <w:szCs w:val="24"/>
        </w:rPr>
        <w:t xml:space="preserve">subsequent </w:t>
      </w:r>
      <w:r w:rsidR="00F2625C" w:rsidRPr="00B22FD9">
        <w:rPr>
          <w:rFonts w:ascii="Times New Roman" w:hAnsi="Times New Roman" w:cs="Times New Roman"/>
          <w:i/>
          <w:iCs/>
          <w:sz w:val="24"/>
          <w:szCs w:val="24"/>
        </w:rPr>
        <w:t>lsatTS</w:t>
      </w:r>
      <w:r w:rsidR="00F2625C">
        <w:rPr>
          <w:rFonts w:ascii="Times New Roman" w:hAnsi="Times New Roman" w:cs="Times New Roman"/>
          <w:sz w:val="24"/>
          <w:szCs w:val="24"/>
        </w:rPr>
        <w:t xml:space="preserve"> workflow</w:t>
      </w:r>
      <w:r w:rsidR="00CC62F7">
        <w:rPr>
          <w:rFonts w:ascii="Times New Roman" w:hAnsi="Times New Roman" w:cs="Times New Roman"/>
          <w:sz w:val="24"/>
          <w:szCs w:val="24"/>
        </w:rPr>
        <w:t xml:space="preserve">. </w:t>
      </w:r>
      <w:r w:rsidR="001001ED">
        <w:rPr>
          <w:rFonts w:ascii="Times New Roman" w:hAnsi="Times New Roman" w:cs="Times New Roman"/>
          <w:sz w:val="24"/>
          <w:szCs w:val="24"/>
        </w:rPr>
        <w:t xml:space="preserve">These preprocessing tasks include: </w:t>
      </w:r>
      <w:r w:rsidRPr="00A9244D">
        <w:rPr>
          <w:rFonts w:ascii="Times New Roman" w:hAnsi="Times New Roman" w:cs="Times New Roman"/>
          <w:sz w:val="24"/>
          <w:szCs w:val="24"/>
        </w:rPr>
        <w:t>pars</w:t>
      </w:r>
      <w:r w:rsidR="001001ED">
        <w:rPr>
          <w:rFonts w:ascii="Times New Roman" w:hAnsi="Times New Roman" w:cs="Times New Roman"/>
          <w:sz w:val="24"/>
          <w:szCs w:val="24"/>
        </w:rPr>
        <w:t>ing</w:t>
      </w:r>
      <w:r w:rsidRPr="00A9244D">
        <w:rPr>
          <w:rFonts w:ascii="Times New Roman" w:hAnsi="Times New Roman" w:cs="Times New Roman"/>
          <w:sz w:val="24"/>
          <w:szCs w:val="24"/>
        </w:rPr>
        <w:t xml:space="preserve"> </w:t>
      </w:r>
      <w:r>
        <w:rPr>
          <w:rFonts w:ascii="Times New Roman" w:hAnsi="Times New Roman" w:cs="Times New Roman"/>
          <w:sz w:val="24"/>
          <w:szCs w:val="24"/>
        </w:rPr>
        <w:t xml:space="preserve">coordinates and other </w:t>
      </w:r>
      <w:r w:rsidRPr="00A9244D">
        <w:rPr>
          <w:rFonts w:ascii="Times New Roman" w:hAnsi="Times New Roman" w:cs="Times New Roman"/>
          <w:sz w:val="24"/>
          <w:szCs w:val="24"/>
        </w:rPr>
        <w:t>information, renam</w:t>
      </w:r>
      <w:r w:rsidR="001001ED">
        <w:rPr>
          <w:rFonts w:ascii="Times New Roman" w:hAnsi="Times New Roman" w:cs="Times New Roman"/>
          <w:sz w:val="24"/>
          <w:szCs w:val="24"/>
        </w:rPr>
        <w:t>ing of</w:t>
      </w:r>
      <w:r w:rsidRPr="00A9244D">
        <w:rPr>
          <w:rFonts w:ascii="Times New Roman" w:hAnsi="Times New Roman" w:cs="Times New Roman"/>
          <w:sz w:val="24"/>
          <w:szCs w:val="24"/>
        </w:rPr>
        <w:t xml:space="preserve"> columns, and scal</w:t>
      </w:r>
      <w:r w:rsidR="001001ED">
        <w:rPr>
          <w:rFonts w:ascii="Times New Roman" w:hAnsi="Times New Roman" w:cs="Times New Roman"/>
          <w:sz w:val="24"/>
          <w:szCs w:val="24"/>
        </w:rPr>
        <w:t>ing</w:t>
      </w:r>
      <w:r w:rsidRPr="00A9244D">
        <w:rPr>
          <w:rFonts w:ascii="Times New Roman" w:hAnsi="Times New Roman" w:cs="Times New Roman"/>
          <w:sz w:val="24"/>
          <w:szCs w:val="24"/>
        </w:rPr>
        <w:t xml:space="preserve"> band</w:t>
      </w:r>
      <w:r>
        <w:rPr>
          <w:rFonts w:ascii="Times New Roman" w:hAnsi="Times New Roman" w:cs="Times New Roman"/>
          <w:sz w:val="24"/>
          <w:szCs w:val="24"/>
        </w:rPr>
        <w:t xml:space="preserve"> </w:t>
      </w:r>
      <w:r w:rsidRPr="00A9244D">
        <w:rPr>
          <w:rFonts w:ascii="Times New Roman" w:hAnsi="Times New Roman" w:cs="Times New Roman"/>
          <w:sz w:val="24"/>
          <w:szCs w:val="24"/>
        </w:rPr>
        <w:t>values</w:t>
      </w:r>
      <w:r w:rsidR="00A5674D">
        <w:rPr>
          <w:rFonts w:ascii="Times New Roman" w:hAnsi="Times New Roman" w:cs="Times New Roman"/>
          <w:sz w:val="24"/>
          <w:szCs w:val="24"/>
        </w:rPr>
        <w:t>.</w:t>
      </w:r>
      <w:r w:rsidR="001001ED">
        <w:rPr>
          <w:rFonts w:ascii="Times New Roman" w:hAnsi="Times New Roman" w:cs="Times New Roman"/>
          <w:sz w:val="24"/>
          <w:szCs w:val="24"/>
        </w:rPr>
        <w:t xml:space="preserve"> </w:t>
      </w:r>
      <w:r w:rsidR="00F2625C">
        <w:rPr>
          <w:rFonts w:ascii="Times New Roman" w:hAnsi="Times New Roman" w:cs="Times New Roman"/>
          <w:sz w:val="24"/>
          <w:szCs w:val="24"/>
        </w:rPr>
        <w:t xml:space="preserve">The GEE exports need to be passed to the function in the form of a </w:t>
      </w:r>
      <w:r w:rsidR="00193181" w:rsidRPr="00193181">
        <w:rPr>
          <w:rFonts w:ascii="Times New Roman" w:hAnsi="Times New Roman" w:cs="Times New Roman"/>
          <w:i/>
          <w:iCs/>
          <w:sz w:val="24"/>
          <w:szCs w:val="24"/>
        </w:rPr>
        <w:t>data.table</w:t>
      </w:r>
      <w:r w:rsidR="00F2625C">
        <w:rPr>
          <w:rFonts w:ascii="Times New Roman" w:hAnsi="Times New Roman" w:cs="Times New Roman"/>
          <w:sz w:val="24"/>
          <w:szCs w:val="24"/>
        </w:rPr>
        <w:t xml:space="preserve"> object. </w:t>
      </w:r>
      <w:proofErr w:type="spellStart"/>
      <w:r w:rsidR="001001ED" w:rsidRPr="001001ED">
        <w:rPr>
          <w:rFonts w:ascii="Times New Roman" w:hAnsi="Times New Roman" w:cs="Times New Roman"/>
          <w:i/>
          <w:iCs/>
          <w:sz w:val="24"/>
          <w:szCs w:val="24"/>
        </w:rPr>
        <w:t>lsat_general_prep</w:t>
      </w:r>
      <w:proofErr w:type="spellEnd"/>
      <w:r w:rsidR="001001ED" w:rsidRPr="001001ED">
        <w:rPr>
          <w:rFonts w:ascii="Times New Roman" w:hAnsi="Times New Roman" w:cs="Times New Roman"/>
          <w:i/>
          <w:iCs/>
          <w:sz w:val="24"/>
          <w:szCs w:val="24"/>
        </w:rPr>
        <w:t>()</w:t>
      </w:r>
      <w:r w:rsidR="001001ED" w:rsidRPr="001001ED">
        <w:rPr>
          <w:rFonts w:ascii="Times New Roman" w:hAnsi="Times New Roman" w:cs="Times New Roman"/>
          <w:sz w:val="24"/>
          <w:szCs w:val="24"/>
        </w:rPr>
        <w:t xml:space="preserve"> </w:t>
      </w:r>
      <w:r w:rsidR="001001ED">
        <w:rPr>
          <w:rFonts w:ascii="Times New Roman" w:hAnsi="Times New Roman" w:cs="Times New Roman"/>
          <w:sz w:val="24"/>
          <w:szCs w:val="24"/>
        </w:rPr>
        <w:t xml:space="preserve">returns a </w:t>
      </w:r>
      <w:r w:rsidR="00193181" w:rsidRPr="00193181">
        <w:rPr>
          <w:rFonts w:ascii="Times New Roman" w:hAnsi="Times New Roman" w:cs="Times New Roman"/>
          <w:i/>
          <w:iCs/>
          <w:sz w:val="24"/>
          <w:szCs w:val="24"/>
        </w:rPr>
        <w:t>data.table</w:t>
      </w:r>
      <w:r w:rsidR="001001ED" w:rsidRPr="00B22FD9">
        <w:rPr>
          <w:rFonts w:ascii="Times New Roman" w:hAnsi="Times New Roman" w:cs="Times New Roman"/>
          <w:i/>
          <w:iCs/>
          <w:sz w:val="24"/>
          <w:szCs w:val="24"/>
        </w:rPr>
        <w:t xml:space="preserve"> </w:t>
      </w:r>
      <w:r w:rsidR="001001ED">
        <w:rPr>
          <w:rFonts w:ascii="Times New Roman" w:hAnsi="Times New Roman" w:cs="Times New Roman"/>
          <w:sz w:val="24"/>
          <w:szCs w:val="24"/>
        </w:rPr>
        <w:t xml:space="preserve">object that can then be passed on to </w:t>
      </w:r>
      <w:proofErr w:type="spellStart"/>
      <w:r w:rsidR="001001ED" w:rsidRPr="00B22FD9">
        <w:rPr>
          <w:rFonts w:ascii="Times New Roman" w:hAnsi="Times New Roman" w:cs="Times New Roman"/>
          <w:i/>
          <w:iCs/>
          <w:sz w:val="24"/>
          <w:szCs w:val="24"/>
        </w:rPr>
        <w:t>lsat_clean_data</w:t>
      </w:r>
      <w:proofErr w:type="spellEnd"/>
      <w:r w:rsidR="001001ED" w:rsidRPr="00B22FD9">
        <w:rPr>
          <w:rFonts w:ascii="Times New Roman" w:hAnsi="Times New Roman" w:cs="Times New Roman"/>
          <w:i/>
          <w:iCs/>
          <w:sz w:val="24"/>
          <w:szCs w:val="24"/>
        </w:rPr>
        <w:t>()</w:t>
      </w:r>
      <w:r w:rsidR="001001ED">
        <w:rPr>
          <w:rFonts w:ascii="Times New Roman" w:hAnsi="Times New Roman" w:cs="Times New Roman"/>
          <w:sz w:val="24"/>
          <w:szCs w:val="24"/>
        </w:rPr>
        <w:t xml:space="preserve"> for the next step in the processing workflow.</w:t>
      </w:r>
      <w:r w:rsidR="00A5674D">
        <w:rPr>
          <w:rFonts w:ascii="Times New Roman" w:hAnsi="Times New Roman" w:cs="Times New Roman"/>
          <w:sz w:val="24"/>
          <w:szCs w:val="24"/>
        </w:rPr>
        <w:t xml:space="preserve"> Please n</w:t>
      </w:r>
      <w:r>
        <w:rPr>
          <w:rFonts w:ascii="Times New Roman" w:hAnsi="Times New Roman" w:cs="Times New Roman"/>
          <w:sz w:val="24"/>
          <w:szCs w:val="24"/>
        </w:rPr>
        <w:t xml:space="preserve">ote that all </w:t>
      </w:r>
      <w:r w:rsidRPr="00A9244D">
        <w:rPr>
          <w:rFonts w:ascii="Times New Roman" w:hAnsi="Times New Roman" w:cs="Times New Roman"/>
          <w:i/>
          <w:iCs/>
          <w:sz w:val="24"/>
          <w:szCs w:val="24"/>
        </w:rPr>
        <w:t>lsatTS</w:t>
      </w:r>
      <w:r w:rsidRPr="00A9244D">
        <w:rPr>
          <w:rFonts w:ascii="Times New Roman" w:hAnsi="Times New Roman" w:cs="Times New Roman"/>
          <w:sz w:val="24"/>
          <w:szCs w:val="24"/>
        </w:rPr>
        <w:t xml:space="preserve"> functions </w:t>
      </w:r>
      <w:r w:rsidR="00F2625C">
        <w:rPr>
          <w:rFonts w:ascii="Times New Roman" w:hAnsi="Times New Roman" w:cs="Times New Roman"/>
          <w:sz w:val="24"/>
          <w:szCs w:val="24"/>
        </w:rPr>
        <w:t xml:space="preserve">handling a </w:t>
      </w:r>
      <w:r w:rsidR="00193181" w:rsidRPr="00193181">
        <w:rPr>
          <w:rFonts w:ascii="Times New Roman" w:hAnsi="Times New Roman" w:cs="Times New Roman"/>
          <w:i/>
          <w:iCs/>
          <w:sz w:val="24"/>
          <w:szCs w:val="24"/>
        </w:rPr>
        <w:t>data.table</w:t>
      </w:r>
      <w:r w:rsidR="00F2625C">
        <w:rPr>
          <w:rFonts w:ascii="Times New Roman" w:hAnsi="Times New Roman" w:cs="Times New Roman"/>
          <w:sz w:val="24"/>
          <w:szCs w:val="24"/>
        </w:rPr>
        <w:t xml:space="preserve"> object </w:t>
      </w:r>
      <w:r w:rsidR="001001ED">
        <w:rPr>
          <w:rFonts w:ascii="Times New Roman" w:hAnsi="Times New Roman" w:cs="Times New Roman"/>
          <w:sz w:val="24"/>
          <w:szCs w:val="24"/>
        </w:rPr>
        <w:t xml:space="preserve">require a </w:t>
      </w:r>
      <w:r w:rsidRPr="00A9244D">
        <w:rPr>
          <w:rFonts w:ascii="Times New Roman" w:hAnsi="Times New Roman" w:cs="Times New Roman"/>
          <w:sz w:val="24"/>
          <w:szCs w:val="24"/>
        </w:rPr>
        <w:t xml:space="preserve"> column</w:t>
      </w:r>
      <w:r>
        <w:rPr>
          <w:rFonts w:ascii="Times New Roman" w:hAnsi="Times New Roman" w:cs="Times New Roman"/>
          <w:sz w:val="24"/>
          <w:szCs w:val="24"/>
        </w:rPr>
        <w:t xml:space="preserve"> </w:t>
      </w:r>
      <w:r w:rsidRPr="00A9244D">
        <w:rPr>
          <w:rFonts w:ascii="Times New Roman" w:hAnsi="Times New Roman" w:cs="Times New Roman"/>
          <w:sz w:val="24"/>
          <w:szCs w:val="24"/>
        </w:rPr>
        <w:t>called “</w:t>
      </w:r>
      <w:r w:rsidR="00A5674D">
        <w:rPr>
          <w:rFonts w:ascii="Times New Roman" w:hAnsi="Times New Roman" w:cs="Times New Roman"/>
          <w:sz w:val="24"/>
          <w:szCs w:val="24"/>
        </w:rPr>
        <w:t>sample.id</w:t>
      </w:r>
      <w:r w:rsidRPr="00A9244D">
        <w:rPr>
          <w:rFonts w:ascii="Times New Roman" w:hAnsi="Times New Roman" w:cs="Times New Roman"/>
          <w:sz w:val="24"/>
          <w:szCs w:val="24"/>
        </w:rPr>
        <w:t>” that uniquely identifies each location. If this column is</w:t>
      </w:r>
      <w:r>
        <w:rPr>
          <w:rFonts w:ascii="Times New Roman" w:hAnsi="Times New Roman" w:cs="Times New Roman"/>
          <w:sz w:val="24"/>
          <w:szCs w:val="24"/>
        </w:rPr>
        <w:t xml:space="preserve"> </w:t>
      </w:r>
      <w:r w:rsidRPr="00A9244D">
        <w:rPr>
          <w:rFonts w:ascii="Times New Roman" w:hAnsi="Times New Roman" w:cs="Times New Roman"/>
          <w:sz w:val="24"/>
          <w:szCs w:val="24"/>
        </w:rPr>
        <w:t xml:space="preserve">not called </w:t>
      </w:r>
      <w:r>
        <w:rPr>
          <w:rFonts w:ascii="Times New Roman" w:hAnsi="Times New Roman" w:cs="Times New Roman"/>
          <w:sz w:val="24"/>
          <w:szCs w:val="24"/>
        </w:rPr>
        <w:t>“</w:t>
      </w:r>
      <w:r w:rsidR="00A5674D">
        <w:rPr>
          <w:rFonts w:ascii="Times New Roman" w:hAnsi="Times New Roman" w:cs="Times New Roman"/>
          <w:sz w:val="24"/>
          <w:szCs w:val="24"/>
        </w:rPr>
        <w:t>sample.id</w:t>
      </w:r>
      <w:r>
        <w:rPr>
          <w:rFonts w:ascii="Times New Roman" w:hAnsi="Times New Roman" w:cs="Times New Roman"/>
          <w:sz w:val="24"/>
          <w:szCs w:val="24"/>
        </w:rPr>
        <w:t>”</w:t>
      </w:r>
      <w:r w:rsidR="00F13B8B">
        <w:rPr>
          <w:rFonts w:ascii="Times New Roman" w:hAnsi="Times New Roman" w:cs="Times New Roman"/>
          <w:sz w:val="24"/>
          <w:szCs w:val="24"/>
        </w:rPr>
        <w:t xml:space="preserve">, please modify </w:t>
      </w:r>
      <w:r w:rsidRPr="00A9244D">
        <w:rPr>
          <w:rFonts w:ascii="Times New Roman" w:hAnsi="Times New Roman" w:cs="Times New Roman"/>
          <w:sz w:val="24"/>
          <w:szCs w:val="24"/>
        </w:rPr>
        <w:t>accordingly</w:t>
      </w:r>
      <w:r w:rsidR="00F13B8B">
        <w:rPr>
          <w:rFonts w:ascii="Times New Roman" w:hAnsi="Times New Roman" w:cs="Times New Roman"/>
          <w:sz w:val="24"/>
          <w:szCs w:val="24"/>
        </w:rPr>
        <w:t>.</w:t>
      </w:r>
    </w:p>
    <w:p w14:paraId="31916CD2" w14:textId="77777777" w:rsidR="00C56196" w:rsidRDefault="00C56196" w:rsidP="00C56196">
      <w:pPr>
        <w:pStyle w:val="NoSpacing"/>
        <w:rPr>
          <w:rFonts w:ascii="Times New Roman" w:hAnsi="Times New Roman" w:cs="Times New Roman"/>
          <w:sz w:val="24"/>
          <w:szCs w:val="24"/>
        </w:rPr>
      </w:pPr>
    </w:p>
    <w:p w14:paraId="330873AE" w14:textId="77777777" w:rsidR="00C56196" w:rsidRPr="007B3C28" w:rsidRDefault="00C56196" w:rsidP="00C56196">
      <w:pPr>
        <w:pStyle w:val="Heading2"/>
      </w:pPr>
      <w:r w:rsidRPr="007B3C28">
        <w:t xml:space="preserve">Clean surface reflectance data using </w:t>
      </w:r>
      <w:proofErr w:type="spellStart"/>
      <w:r w:rsidRPr="007B3C28">
        <w:t>lsat_clean_data</w:t>
      </w:r>
      <w:proofErr w:type="spellEnd"/>
      <w:r w:rsidRPr="007B3C28">
        <w:t>()</w:t>
      </w:r>
    </w:p>
    <w:p w14:paraId="664AA74F" w14:textId="0BE865F3" w:rsidR="00C56196" w:rsidRPr="007B3C28" w:rsidRDefault="00E464C9" w:rsidP="00C56196">
      <w:pPr>
        <w:pStyle w:val="NoSpacing"/>
        <w:rPr>
          <w:rFonts w:ascii="Times New Roman" w:hAnsi="Times New Roman" w:cs="Times New Roman"/>
          <w:sz w:val="24"/>
          <w:szCs w:val="24"/>
        </w:rPr>
      </w:pPr>
      <w:r w:rsidRPr="00E464C9">
        <w:rPr>
          <w:rFonts w:ascii="Times New Roman" w:hAnsi="Times New Roman" w:cs="Times New Roman"/>
          <w:sz w:val="24"/>
          <w:szCs w:val="24"/>
        </w:rPr>
        <w:t xml:space="preserve">The function </w:t>
      </w:r>
      <w:proofErr w:type="spellStart"/>
      <w:r w:rsidRPr="007B3C28">
        <w:rPr>
          <w:rFonts w:ascii="Times New Roman" w:hAnsi="Times New Roman" w:cs="Times New Roman"/>
          <w:i/>
          <w:iCs/>
          <w:sz w:val="24"/>
          <w:szCs w:val="24"/>
        </w:rPr>
        <w:t>lsat_clean_data</w:t>
      </w:r>
      <w:proofErr w:type="spellEnd"/>
      <w:r w:rsidRPr="007B3C28">
        <w:rPr>
          <w:rFonts w:ascii="Times New Roman" w:hAnsi="Times New Roman" w:cs="Times New Roman"/>
          <w:i/>
          <w:iCs/>
          <w:sz w:val="24"/>
          <w:szCs w:val="24"/>
        </w:rPr>
        <w:t>()</w:t>
      </w:r>
      <w:r w:rsidR="00D461CE">
        <w:rPr>
          <w:rFonts w:ascii="Times New Roman" w:hAnsi="Times New Roman" w:cs="Times New Roman"/>
          <w:i/>
          <w:iCs/>
          <w:sz w:val="24"/>
          <w:szCs w:val="24"/>
        </w:rPr>
        <w:t xml:space="preserve"> </w:t>
      </w:r>
      <w:r w:rsidR="00D47F38">
        <w:rPr>
          <w:rFonts w:ascii="Times New Roman" w:hAnsi="Times New Roman" w:cs="Times New Roman"/>
          <w:sz w:val="24"/>
          <w:szCs w:val="24"/>
        </w:rPr>
        <w:t xml:space="preserve">filters measurements </w:t>
      </w:r>
      <w:r w:rsidR="00702EB9">
        <w:rPr>
          <w:rFonts w:ascii="Times New Roman" w:hAnsi="Times New Roman" w:cs="Times New Roman"/>
          <w:sz w:val="24"/>
          <w:szCs w:val="24"/>
        </w:rPr>
        <w:t xml:space="preserve">to those </w:t>
      </w:r>
      <w:r w:rsidR="00D47F38">
        <w:rPr>
          <w:rFonts w:ascii="Times New Roman" w:hAnsi="Times New Roman" w:cs="Times New Roman"/>
          <w:sz w:val="24"/>
          <w:szCs w:val="24"/>
        </w:rPr>
        <w:t xml:space="preserve">made under clear-sky conditions. </w:t>
      </w:r>
      <w:r w:rsidR="00C56196" w:rsidRPr="007B3C28">
        <w:rPr>
          <w:rFonts w:ascii="Times New Roman" w:hAnsi="Times New Roman" w:cs="Times New Roman"/>
          <w:sz w:val="24"/>
          <w:szCs w:val="24"/>
        </w:rPr>
        <w:t>This</w:t>
      </w:r>
      <w:r w:rsidR="00C56196">
        <w:rPr>
          <w:rFonts w:ascii="Times New Roman" w:hAnsi="Times New Roman" w:cs="Times New Roman"/>
          <w:sz w:val="24"/>
          <w:szCs w:val="24"/>
        </w:rPr>
        <w:t xml:space="preserve"> </w:t>
      </w:r>
      <w:r w:rsidR="00C56196" w:rsidRPr="007B3C28">
        <w:rPr>
          <w:rFonts w:ascii="Times New Roman" w:hAnsi="Times New Roman" w:cs="Times New Roman"/>
          <w:sz w:val="24"/>
          <w:szCs w:val="24"/>
        </w:rPr>
        <w:t xml:space="preserve">function allows </w:t>
      </w:r>
      <w:r w:rsidR="00D47F38">
        <w:rPr>
          <w:rFonts w:ascii="Times New Roman" w:hAnsi="Times New Roman" w:cs="Times New Roman"/>
          <w:sz w:val="24"/>
          <w:szCs w:val="24"/>
        </w:rPr>
        <w:t xml:space="preserve">the user </w:t>
      </w:r>
      <w:r w:rsidR="00C56196" w:rsidRPr="007B3C28">
        <w:rPr>
          <w:rFonts w:ascii="Times New Roman" w:hAnsi="Times New Roman" w:cs="Times New Roman"/>
          <w:sz w:val="24"/>
          <w:szCs w:val="24"/>
        </w:rPr>
        <w:t>to filter measurements based on pixel quality flags</w:t>
      </w:r>
      <w:r w:rsidR="00C56196">
        <w:rPr>
          <w:rFonts w:ascii="Times New Roman" w:hAnsi="Times New Roman" w:cs="Times New Roman"/>
          <w:sz w:val="24"/>
          <w:szCs w:val="24"/>
        </w:rPr>
        <w:t xml:space="preserve"> </w:t>
      </w:r>
      <w:r w:rsidR="00C56196" w:rsidRPr="007B3C28">
        <w:rPr>
          <w:rFonts w:ascii="Times New Roman" w:hAnsi="Times New Roman" w:cs="Times New Roman"/>
          <w:sz w:val="24"/>
          <w:szCs w:val="24"/>
        </w:rPr>
        <w:t>and scene criteria. The USGS provides pixel quality flags based on the</w:t>
      </w:r>
      <w:r w:rsidR="00C56196">
        <w:rPr>
          <w:rFonts w:ascii="Times New Roman" w:hAnsi="Times New Roman" w:cs="Times New Roman"/>
          <w:sz w:val="24"/>
          <w:szCs w:val="24"/>
        </w:rPr>
        <w:t xml:space="preserve"> </w:t>
      </w:r>
      <w:proofErr w:type="spellStart"/>
      <w:r w:rsidR="00C56196" w:rsidRPr="007B3C28">
        <w:rPr>
          <w:rFonts w:ascii="Times New Roman" w:hAnsi="Times New Roman" w:cs="Times New Roman"/>
          <w:sz w:val="24"/>
          <w:szCs w:val="24"/>
        </w:rPr>
        <w:t>CFMask</w:t>
      </w:r>
      <w:proofErr w:type="spellEnd"/>
      <w:r w:rsidR="00C56196" w:rsidRPr="007B3C28">
        <w:rPr>
          <w:rFonts w:ascii="Times New Roman" w:hAnsi="Times New Roman" w:cs="Times New Roman"/>
          <w:sz w:val="24"/>
          <w:szCs w:val="24"/>
        </w:rPr>
        <w:t xml:space="preserve"> algorithm</w:t>
      </w:r>
      <w:r w:rsidR="00C56196">
        <w:rPr>
          <w:rFonts w:ascii="Times New Roman" w:hAnsi="Times New Roman" w:cs="Times New Roman"/>
          <w:sz w:val="24"/>
          <w:szCs w:val="24"/>
        </w:rPr>
        <w:t xml:space="preserve"> </w:t>
      </w:r>
      <w:r w:rsidR="00C56196">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&lt;EndNote&gt;&lt;Cite&gt;&lt;Author&gt;Zhu&lt;/Author&gt;&lt;Year&gt;2015&lt;/Year&gt;&lt;RecNum&gt;3251&lt;/RecNum&gt;&lt;DisplayText&gt;(Zhu et al. 2015)&lt;/DisplayText&gt;&lt;record&gt;&lt;rec-number&gt;3251&lt;/rec-number&gt;&lt;foreign-keys&gt;&lt;key app="EN" db-id="przrz2xfys0et6es02qx0adprs59z2erxf5t" timestamp="0"&gt;3251&lt;/key&gt;&lt;/foreign-keys&gt;&lt;ref-type name="Journal Article"&gt;17&lt;/ref-type&gt;&lt;contributors&gt;&lt;authors&gt;&lt;author&gt;Zhu, Zhe&lt;/author&gt;&lt;author&gt;Wang, Shixiong&lt;/author&gt;&lt;author&gt;Woodcock, Curtis E.&lt;/author&gt;&lt;/authors&gt;&lt;/contributors&gt;&lt;titles&gt;&lt;title&gt;Improvement and expansion of the Fmask algorithm: cloud, cloud shadow, and snow detection for Landsats 4–7, 8, and Sentinel 2 images&lt;/title&gt;&lt;secondary-title&gt;Remote Sensing of Environment&lt;/secondary-title&gt;&lt;/titles&gt;&lt;periodical&gt;&lt;full-title&gt;Remote Sensing of Environment&lt;/full-title&gt;&lt;/periodical&gt;&lt;pages&gt;269-277&lt;/pages&gt;&lt;volume&gt;159&lt;/volume&gt;&lt;keywords&gt;&lt;keyword&gt;Fmask&lt;/keyword&gt;&lt;keyword&gt;Cloud&lt;/keyword&gt;&lt;keyword&gt;Cloud shadow&lt;/keyword&gt;&lt;keyword&gt;Snow&lt;/keyword&gt;&lt;keyword&gt;Landsat&lt;/keyword&gt;&lt;keyword&gt;Sentinel&lt;/keyword&gt;&lt;keyword&gt;Cirrus&lt;/keyword&gt;&lt;/keywords&gt;&lt;dates&gt;&lt;year&gt;2015&lt;/year&gt;&lt;pub-dates&gt;&lt;date&gt;3/15/&lt;/date&gt;&lt;/pub-dates&gt;&lt;/dates&gt;&lt;isbn&gt;0034-4257&lt;/isbn&gt;&lt;urls&gt;&lt;related-urls&gt;&lt;url&gt;http://www.sciencedirect.com/science/article/pii/S0034425714005069&lt;/url&gt;&lt;/related-urls&gt;&lt;/urls&gt;&lt;electronic-resource-num&gt;https://doi.org/10.1016/j.rse.2014.12.014&lt;/electronic-resource-num&gt;&lt;/record&gt;&lt;/Cite&gt;&lt;/EndNote&gt;</w:instrText>
      </w:r>
      <w:r w:rsidR="00C56196">
        <w:rPr>
          <w:rFonts w:ascii="Times New Roman" w:hAnsi="Times New Roman" w:cs="Times New Roman"/>
          <w:sz w:val="24"/>
          <w:szCs w:val="24"/>
        </w:rPr>
        <w:fldChar w:fldCharType="separate"/>
      </w:r>
      <w:r w:rsidR="00FB010E">
        <w:rPr>
          <w:rFonts w:ascii="Times New Roman" w:hAnsi="Times New Roman" w:cs="Times New Roman"/>
          <w:noProof/>
          <w:sz w:val="24"/>
          <w:szCs w:val="24"/>
        </w:rPr>
        <w:t>(Zhu et al. 2015)</w:t>
      </w:r>
      <w:r w:rsidR="00C56196">
        <w:rPr>
          <w:rFonts w:ascii="Times New Roman" w:hAnsi="Times New Roman" w:cs="Times New Roman"/>
          <w:sz w:val="24"/>
          <w:szCs w:val="24"/>
        </w:rPr>
        <w:fldChar w:fldCharType="end"/>
      </w:r>
      <w:r w:rsidR="00C56196" w:rsidRPr="007B3C28">
        <w:rPr>
          <w:rFonts w:ascii="Times New Roman" w:hAnsi="Times New Roman" w:cs="Times New Roman"/>
          <w:sz w:val="24"/>
          <w:szCs w:val="24"/>
        </w:rPr>
        <w:t xml:space="preserve"> and information on each scene (e.g., cloud</w:t>
      </w:r>
      <w:r w:rsidR="00C56196">
        <w:rPr>
          <w:rFonts w:ascii="Times New Roman" w:hAnsi="Times New Roman" w:cs="Times New Roman"/>
          <w:sz w:val="24"/>
          <w:szCs w:val="24"/>
        </w:rPr>
        <w:t xml:space="preserve"> </w:t>
      </w:r>
      <w:r w:rsidR="00C56196" w:rsidRPr="007B3C28">
        <w:rPr>
          <w:rFonts w:ascii="Times New Roman" w:hAnsi="Times New Roman" w:cs="Times New Roman"/>
          <w:sz w:val="24"/>
          <w:szCs w:val="24"/>
        </w:rPr>
        <w:t>cover).</w:t>
      </w:r>
      <w:r w:rsidR="00C56196">
        <w:rPr>
          <w:rFonts w:ascii="Times New Roman" w:hAnsi="Times New Roman" w:cs="Times New Roman"/>
          <w:sz w:val="24"/>
          <w:szCs w:val="24"/>
        </w:rPr>
        <w:t xml:space="preserve"> </w:t>
      </w:r>
      <w:r w:rsidR="00C56196" w:rsidRPr="007B3C28">
        <w:rPr>
          <w:rFonts w:ascii="Times New Roman" w:hAnsi="Times New Roman" w:cs="Times New Roman"/>
          <w:sz w:val="24"/>
          <w:szCs w:val="24"/>
        </w:rPr>
        <w:t xml:space="preserve">The default settings </w:t>
      </w:r>
      <w:r w:rsidR="00C56196">
        <w:rPr>
          <w:rFonts w:ascii="Times New Roman" w:hAnsi="Times New Roman" w:cs="Times New Roman"/>
          <w:sz w:val="24"/>
          <w:szCs w:val="24"/>
        </w:rPr>
        <w:t>for</w:t>
      </w:r>
      <w:r w:rsidR="00C56196" w:rsidRPr="007B3C28">
        <w:rPr>
          <w:rFonts w:ascii="Times New Roman" w:hAnsi="Times New Roman" w:cs="Times New Roman"/>
          <w:sz w:val="24"/>
          <w:szCs w:val="24"/>
        </w:rPr>
        <w:t xml:space="preserve"> </w:t>
      </w:r>
      <w:proofErr w:type="spellStart"/>
      <w:r w:rsidR="00C56196" w:rsidRPr="007B3C28">
        <w:rPr>
          <w:rFonts w:ascii="Times New Roman" w:hAnsi="Times New Roman" w:cs="Times New Roman"/>
          <w:i/>
          <w:iCs/>
          <w:sz w:val="24"/>
          <w:szCs w:val="24"/>
        </w:rPr>
        <w:t>lsat_clean_data</w:t>
      </w:r>
      <w:proofErr w:type="spellEnd"/>
      <w:r w:rsidR="00C56196" w:rsidRPr="007B3C28">
        <w:rPr>
          <w:rFonts w:ascii="Times New Roman" w:hAnsi="Times New Roman" w:cs="Times New Roman"/>
          <w:i/>
          <w:iCs/>
          <w:sz w:val="24"/>
          <w:szCs w:val="24"/>
        </w:rPr>
        <w:t>()</w:t>
      </w:r>
      <w:r w:rsidR="00C56196" w:rsidRPr="007B3C28">
        <w:rPr>
          <w:rFonts w:ascii="Times New Roman" w:hAnsi="Times New Roman" w:cs="Times New Roman"/>
          <w:sz w:val="24"/>
          <w:szCs w:val="24"/>
        </w:rPr>
        <w:t xml:space="preserve"> will filter out</w:t>
      </w:r>
      <w:r w:rsidR="00C56196">
        <w:rPr>
          <w:rFonts w:ascii="Times New Roman" w:hAnsi="Times New Roman" w:cs="Times New Roman"/>
          <w:sz w:val="24"/>
          <w:szCs w:val="24"/>
        </w:rPr>
        <w:t xml:space="preserve"> measurements flagged as </w:t>
      </w:r>
      <w:r w:rsidR="00C56196" w:rsidRPr="007B3C28">
        <w:rPr>
          <w:rFonts w:ascii="Times New Roman" w:hAnsi="Times New Roman" w:cs="Times New Roman"/>
          <w:sz w:val="24"/>
          <w:szCs w:val="24"/>
        </w:rPr>
        <w:t xml:space="preserve">snow </w:t>
      </w:r>
      <w:r w:rsidR="00C56196">
        <w:rPr>
          <w:rFonts w:ascii="Times New Roman" w:hAnsi="Times New Roman" w:cs="Times New Roman"/>
          <w:sz w:val="24"/>
          <w:szCs w:val="24"/>
        </w:rPr>
        <w:t xml:space="preserve">or </w:t>
      </w:r>
      <w:r w:rsidR="00C56196" w:rsidRPr="007B3C28">
        <w:rPr>
          <w:rFonts w:ascii="Times New Roman" w:hAnsi="Times New Roman" w:cs="Times New Roman"/>
          <w:sz w:val="24"/>
          <w:szCs w:val="24"/>
        </w:rPr>
        <w:t>water</w:t>
      </w:r>
      <w:r w:rsidR="00C56196">
        <w:rPr>
          <w:rFonts w:ascii="Times New Roman" w:hAnsi="Times New Roman" w:cs="Times New Roman"/>
          <w:sz w:val="24"/>
          <w:szCs w:val="24"/>
        </w:rPr>
        <w:t xml:space="preserve">, as well as measurements acquired at high solar zenith angle (&gt;60°), those with high geolocation uncertainty (&gt;15 m), or those acquired as part of </w:t>
      </w:r>
      <w:r w:rsidR="00C56196">
        <w:rPr>
          <w:rFonts w:ascii="Times New Roman" w:hAnsi="Times New Roman" w:cs="Times New Roman"/>
          <w:sz w:val="24"/>
          <w:szCs w:val="24"/>
        </w:rPr>
        <w:lastRenderedPageBreak/>
        <w:t xml:space="preserve">scenes with extensive cloud cover (&gt;80%). </w:t>
      </w:r>
      <w:r w:rsidR="00C56196" w:rsidRPr="007B3C28">
        <w:rPr>
          <w:rFonts w:ascii="Times New Roman" w:hAnsi="Times New Roman" w:cs="Times New Roman"/>
          <w:sz w:val="24"/>
          <w:szCs w:val="24"/>
        </w:rPr>
        <w:t>Addition</w:t>
      </w:r>
      <w:r w:rsidR="009318F2">
        <w:rPr>
          <w:rFonts w:ascii="Times New Roman" w:hAnsi="Times New Roman" w:cs="Times New Roman"/>
          <w:sz w:val="24"/>
          <w:szCs w:val="24"/>
        </w:rPr>
        <w:t>ally,</w:t>
      </w:r>
      <w:r w:rsidR="00C56196" w:rsidRPr="007B3C28">
        <w:rPr>
          <w:rFonts w:ascii="Times New Roman" w:hAnsi="Times New Roman" w:cs="Times New Roman"/>
          <w:sz w:val="24"/>
          <w:szCs w:val="24"/>
        </w:rPr>
        <w:t xml:space="preserve"> </w:t>
      </w:r>
      <w:r w:rsidR="009318F2">
        <w:rPr>
          <w:rFonts w:ascii="Times New Roman" w:hAnsi="Times New Roman" w:cs="Times New Roman"/>
          <w:sz w:val="24"/>
          <w:szCs w:val="24"/>
        </w:rPr>
        <w:t xml:space="preserve">optional </w:t>
      </w:r>
      <w:r w:rsidR="00C56196" w:rsidRPr="007B3C28">
        <w:rPr>
          <w:rFonts w:ascii="Times New Roman" w:hAnsi="Times New Roman" w:cs="Times New Roman"/>
          <w:sz w:val="24"/>
          <w:szCs w:val="24"/>
        </w:rPr>
        <w:t xml:space="preserve">water masking is provided based on </w:t>
      </w:r>
      <w:r w:rsidR="00C56196">
        <w:rPr>
          <w:rFonts w:ascii="Times New Roman" w:hAnsi="Times New Roman" w:cs="Times New Roman"/>
          <w:sz w:val="24"/>
          <w:szCs w:val="24"/>
        </w:rPr>
        <w:t>maxim</w:t>
      </w:r>
      <w:r w:rsidR="009318F2">
        <w:rPr>
          <w:rFonts w:ascii="Times New Roman" w:hAnsi="Times New Roman" w:cs="Times New Roman"/>
          <w:sz w:val="24"/>
          <w:szCs w:val="24"/>
        </w:rPr>
        <w:t>um</w:t>
      </w:r>
      <w:r w:rsidR="00C56196">
        <w:rPr>
          <w:rFonts w:ascii="Times New Roman" w:hAnsi="Times New Roman" w:cs="Times New Roman"/>
          <w:sz w:val="24"/>
          <w:szCs w:val="24"/>
        </w:rPr>
        <w:t xml:space="preserve"> surface water extent from </w:t>
      </w:r>
      <w:r w:rsidR="00C56196" w:rsidRPr="007B3C28">
        <w:rPr>
          <w:rFonts w:ascii="Times New Roman" w:hAnsi="Times New Roman" w:cs="Times New Roman"/>
          <w:sz w:val="24"/>
          <w:szCs w:val="24"/>
        </w:rPr>
        <w:t xml:space="preserve">the </w:t>
      </w:r>
      <w:r w:rsidR="00C56196">
        <w:rPr>
          <w:rFonts w:ascii="Times New Roman" w:hAnsi="Times New Roman" w:cs="Times New Roman"/>
          <w:sz w:val="24"/>
          <w:szCs w:val="24"/>
        </w:rPr>
        <w:t xml:space="preserve">Landsat-based </w:t>
      </w:r>
      <w:r w:rsidR="00C56196" w:rsidRPr="007B3C28">
        <w:rPr>
          <w:rFonts w:ascii="Times New Roman" w:hAnsi="Times New Roman" w:cs="Times New Roman"/>
          <w:sz w:val="24"/>
          <w:szCs w:val="24"/>
        </w:rPr>
        <w:t>JRC</w:t>
      </w:r>
      <w:r w:rsidR="00C56196">
        <w:rPr>
          <w:rFonts w:ascii="Times New Roman" w:hAnsi="Times New Roman" w:cs="Times New Roman"/>
          <w:sz w:val="24"/>
          <w:szCs w:val="24"/>
        </w:rPr>
        <w:t xml:space="preserve"> </w:t>
      </w:r>
      <w:r w:rsidR="00C56196" w:rsidRPr="007B3C28">
        <w:rPr>
          <w:rFonts w:ascii="Times New Roman" w:hAnsi="Times New Roman" w:cs="Times New Roman"/>
          <w:sz w:val="24"/>
          <w:szCs w:val="24"/>
        </w:rPr>
        <w:t>Global Surface Water Dataset</w:t>
      </w:r>
      <w:r w:rsidR="00C56196">
        <w:rPr>
          <w:rFonts w:ascii="Times New Roman" w:hAnsi="Times New Roman" w:cs="Times New Roman"/>
          <w:sz w:val="24"/>
          <w:szCs w:val="24"/>
        </w:rPr>
        <w:t xml:space="preserve"> </w:t>
      </w:r>
      <w:r w:rsidR="00C56196">
        <w:rPr>
          <w:rFonts w:ascii="Times New Roman" w:hAnsi="Times New Roman" w:cs="Times New Roman"/>
          <w:sz w:val="24"/>
          <w:szCs w:val="24"/>
        </w:rPr>
        <w:fldChar w:fldCharType="begin"/>
      </w:r>
      <w:r w:rsidR="00FB010E">
        <w:rPr>
          <w:rFonts w:ascii="Times New Roman" w:hAnsi="Times New Roman" w:cs="Times New Roman"/>
          <w:sz w:val="24"/>
          <w:szCs w:val="24"/>
        </w:rPr>
        <w:instrText xml:space="preserve"> ADDIN EN.CITE &lt;EndNote&gt;&lt;Cite&gt;&lt;Author&gt;Pekel&lt;/Author&gt;&lt;Year&gt;2016&lt;/Year&gt;&lt;RecNum&gt;3320&lt;/RecNum&gt;&lt;DisplayText&gt;(Pekel et al. 2016)&lt;/DisplayText&gt;&lt;record&gt;&lt;rec-number&gt;3320&lt;/rec-number&gt;&lt;foreign-keys&gt;&lt;key app="EN" db-id="przrz2xfys0et6es02qx0adprs59z2erxf5t" timestamp="0"&gt;3320&lt;/key&gt;&lt;/foreign-keys&gt;&lt;ref-type name="Journal Article"&gt;17&lt;/ref-type&gt;&lt;contributors&gt;&lt;authors&gt;&lt;author&gt;Pekel, Jean-François&lt;/author&gt;&lt;author&gt;Cottam, Andrew&lt;/author&gt;&lt;author&gt;Gorelick, Noel&lt;/author&gt;&lt;author&gt;Belward, Alan S.&lt;/author&gt;&lt;/authors&gt;&lt;/contributors&gt;&lt;titles&gt;&lt;title&gt;High-resolution mapping of global surface water and its long-term changes&lt;/title&gt;&lt;secondary-title&gt;Nature&lt;/secondary-title&gt;&lt;/titles&gt;&lt;periodical&gt;&lt;full-title&gt;Nature&lt;/full-title&gt;&lt;/periodical&gt;&lt;pages&gt;418-422&lt;/pages&gt;&lt;volume&gt;540&lt;/volume&gt;&lt;number&gt;7633&lt;/number&gt;&lt;dates&gt;&lt;year&gt;2016&lt;/year&gt;&lt;pub-dates&gt;&lt;date&gt;12/15/print&lt;/date&gt;&lt;/pub-dates&gt;&lt;/dates&gt;&lt;publisher&gt;Macmillan Publishers Limited, part of Springer Nature. All rights reserved.&lt;/publisher&gt;&lt;isbn&gt;0028-0836&lt;/isbn&gt;&lt;work-type&gt;Letter&lt;/work-type&gt;&lt;urls&gt;&lt;related-urls&gt;&lt;url&gt;http://dx.doi.org/10.1038/nature20584&lt;/url&gt;&lt;/related-urls&gt;&lt;/urls&gt;&lt;electronic-resource-num&gt;10.1038/nature20584&lt;/electronic-resource-num&gt;&lt;/record&gt;&lt;/Cite&gt;&lt;/EndNote&gt;</w:instrText>
      </w:r>
      <w:r w:rsidR="00C56196">
        <w:rPr>
          <w:rFonts w:ascii="Times New Roman" w:hAnsi="Times New Roman" w:cs="Times New Roman"/>
          <w:sz w:val="24"/>
          <w:szCs w:val="24"/>
        </w:rPr>
        <w:fldChar w:fldCharType="separate"/>
      </w:r>
      <w:r w:rsidR="00FB010E">
        <w:rPr>
          <w:rFonts w:ascii="Times New Roman" w:hAnsi="Times New Roman" w:cs="Times New Roman"/>
          <w:noProof/>
          <w:sz w:val="24"/>
          <w:szCs w:val="24"/>
        </w:rPr>
        <w:t>(Pekel et al. 2016)</w:t>
      </w:r>
      <w:r w:rsidR="00C56196">
        <w:rPr>
          <w:rFonts w:ascii="Times New Roman" w:hAnsi="Times New Roman" w:cs="Times New Roman"/>
          <w:sz w:val="24"/>
          <w:szCs w:val="24"/>
        </w:rPr>
        <w:fldChar w:fldCharType="end"/>
      </w:r>
      <w:r w:rsidR="00C56196">
        <w:rPr>
          <w:rFonts w:ascii="Times New Roman" w:hAnsi="Times New Roman" w:cs="Times New Roman"/>
          <w:sz w:val="24"/>
          <w:szCs w:val="24"/>
        </w:rPr>
        <w:t>.</w:t>
      </w:r>
      <w:r w:rsidR="006C1182">
        <w:rPr>
          <w:rFonts w:ascii="Times New Roman" w:hAnsi="Times New Roman" w:cs="Times New Roman"/>
          <w:sz w:val="24"/>
          <w:szCs w:val="24"/>
        </w:rPr>
        <w:t xml:space="preserve"> </w:t>
      </w:r>
      <w:r w:rsidR="00580DEC">
        <w:rPr>
          <w:rFonts w:ascii="Times New Roman" w:hAnsi="Times New Roman" w:cs="Times New Roman"/>
          <w:sz w:val="24"/>
          <w:szCs w:val="24"/>
        </w:rPr>
        <w:t xml:space="preserve">The main input </w:t>
      </w:r>
      <w:r w:rsidR="00044A68">
        <w:rPr>
          <w:rFonts w:ascii="Times New Roman" w:hAnsi="Times New Roman" w:cs="Times New Roman"/>
          <w:sz w:val="24"/>
          <w:szCs w:val="24"/>
        </w:rPr>
        <w:t>supplied</w:t>
      </w:r>
      <w:r w:rsidR="00580DEC">
        <w:rPr>
          <w:rFonts w:ascii="Times New Roman" w:hAnsi="Times New Roman" w:cs="Times New Roman"/>
          <w:sz w:val="24"/>
          <w:szCs w:val="24"/>
        </w:rPr>
        <w:t xml:space="preserve"> to </w:t>
      </w:r>
      <w:proofErr w:type="spellStart"/>
      <w:r w:rsidR="00580DEC" w:rsidRPr="00580DEC">
        <w:rPr>
          <w:rFonts w:ascii="Times New Roman" w:hAnsi="Times New Roman" w:cs="Times New Roman"/>
          <w:i/>
          <w:iCs/>
          <w:sz w:val="24"/>
          <w:szCs w:val="24"/>
        </w:rPr>
        <w:t>lsat_clean_data</w:t>
      </w:r>
      <w:proofErr w:type="spellEnd"/>
      <w:r w:rsidR="00580DEC" w:rsidRPr="00580DEC">
        <w:rPr>
          <w:rFonts w:ascii="Times New Roman" w:hAnsi="Times New Roman" w:cs="Times New Roman"/>
          <w:i/>
          <w:iCs/>
          <w:sz w:val="24"/>
          <w:szCs w:val="24"/>
        </w:rPr>
        <w:t>()</w:t>
      </w:r>
      <w:r w:rsidR="00580DEC" w:rsidRPr="00580DEC">
        <w:rPr>
          <w:rFonts w:ascii="Times New Roman" w:hAnsi="Times New Roman" w:cs="Times New Roman"/>
          <w:sz w:val="24"/>
          <w:szCs w:val="24"/>
        </w:rPr>
        <w:t xml:space="preserve"> </w:t>
      </w:r>
      <w:r w:rsidR="00580DEC">
        <w:rPr>
          <w:rFonts w:ascii="Times New Roman" w:hAnsi="Times New Roman" w:cs="Times New Roman"/>
          <w:sz w:val="24"/>
          <w:szCs w:val="24"/>
        </w:rPr>
        <w:t>is a</w:t>
      </w:r>
      <w:r w:rsidR="006C1182">
        <w:rPr>
          <w:rFonts w:ascii="Times New Roman" w:hAnsi="Times New Roman" w:cs="Times New Roman"/>
          <w:sz w:val="24"/>
          <w:szCs w:val="24"/>
        </w:rPr>
        <w:t xml:space="preserve"> </w:t>
      </w:r>
      <w:r w:rsidR="00193181" w:rsidRPr="00193181">
        <w:rPr>
          <w:rFonts w:ascii="Times New Roman" w:hAnsi="Times New Roman" w:cs="Times New Roman"/>
          <w:i/>
          <w:iCs/>
          <w:sz w:val="24"/>
          <w:szCs w:val="24"/>
        </w:rPr>
        <w:t>data.table</w:t>
      </w:r>
      <w:r w:rsidR="006C1182">
        <w:rPr>
          <w:rFonts w:ascii="Times New Roman" w:hAnsi="Times New Roman" w:cs="Times New Roman"/>
          <w:sz w:val="24"/>
          <w:szCs w:val="24"/>
        </w:rPr>
        <w:t xml:space="preserve"> of Landsat records for individual </w:t>
      </w:r>
      <w:r w:rsidR="00580DEC">
        <w:rPr>
          <w:rFonts w:ascii="Times New Roman" w:hAnsi="Times New Roman" w:cs="Times New Roman"/>
          <w:sz w:val="24"/>
          <w:szCs w:val="24"/>
        </w:rPr>
        <w:t>sample locations</w:t>
      </w:r>
      <w:r w:rsidR="006C1182">
        <w:rPr>
          <w:rFonts w:ascii="Times New Roman" w:hAnsi="Times New Roman" w:cs="Times New Roman"/>
          <w:sz w:val="24"/>
          <w:szCs w:val="24"/>
        </w:rPr>
        <w:t xml:space="preserve"> (specified by a sample.id column) </w:t>
      </w:r>
      <w:r w:rsidR="00580DEC">
        <w:rPr>
          <w:rFonts w:ascii="Times New Roman" w:hAnsi="Times New Roman" w:cs="Times New Roman"/>
          <w:sz w:val="24"/>
          <w:szCs w:val="24"/>
        </w:rPr>
        <w:t xml:space="preserve">- </w:t>
      </w:r>
      <w:r w:rsidR="006C1182">
        <w:rPr>
          <w:rFonts w:ascii="Times New Roman" w:hAnsi="Times New Roman" w:cs="Times New Roman"/>
          <w:sz w:val="24"/>
          <w:szCs w:val="24"/>
        </w:rPr>
        <w:t>usually the</w:t>
      </w:r>
      <w:r w:rsidR="00580DEC">
        <w:rPr>
          <w:rFonts w:ascii="Times New Roman" w:hAnsi="Times New Roman" w:cs="Times New Roman"/>
          <w:sz w:val="24"/>
          <w:szCs w:val="24"/>
        </w:rPr>
        <w:t xml:space="preserve"> direct</w:t>
      </w:r>
      <w:r w:rsidR="006C1182">
        <w:rPr>
          <w:rFonts w:ascii="Times New Roman" w:hAnsi="Times New Roman" w:cs="Times New Roman"/>
          <w:sz w:val="24"/>
          <w:szCs w:val="24"/>
        </w:rPr>
        <w:t xml:space="preserve"> output of </w:t>
      </w:r>
      <w:proofErr w:type="spellStart"/>
      <w:r w:rsidR="006C1182" w:rsidRPr="006C1182">
        <w:rPr>
          <w:rFonts w:ascii="Times New Roman" w:hAnsi="Times New Roman" w:cs="Times New Roman"/>
          <w:sz w:val="24"/>
          <w:szCs w:val="24"/>
        </w:rPr>
        <w:t>lsat_general_prep</w:t>
      </w:r>
      <w:proofErr w:type="spellEnd"/>
      <w:r w:rsidR="006C1182" w:rsidRPr="006C1182">
        <w:rPr>
          <w:rFonts w:ascii="Times New Roman" w:hAnsi="Times New Roman" w:cs="Times New Roman"/>
          <w:sz w:val="24"/>
          <w:szCs w:val="24"/>
        </w:rPr>
        <w:t>()</w:t>
      </w:r>
      <w:r w:rsidR="00580DEC">
        <w:rPr>
          <w:rFonts w:ascii="Times New Roman" w:hAnsi="Times New Roman" w:cs="Times New Roman"/>
          <w:sz w:val="24"/>
          <w:szCs w:val="24"/>
        </w:rPr>
        <w:t xml:space="preserve"> - and returns </w:t>
      </w:r>
      <w:r w:rsidR="006C1182">
        <w:rPr>
          <w:rFonts w:ascii="Times New Roman" w:hAnsi="Times New Roman" w:cs="Times New Roman"/>
          <w:sz w:val="24"/>
          <w:szCs w:val="24"/>
        </w:rPr>
        <w:t>cleaned records in the form of an update</w:t>
      </w:r>
      <w:r w:rsidR="00B17CF8">
        <w:rPr>
          <w:rFonts w:ascii="Times New Roman" w:hAnsi="Times New Roman" w:cs="Times New Roman"/>
          <w:sz w:val="24"/>
          <w:szCs w:val="24"/>
        </w:rPr>
        <w:t>d</w:t>
      </w:r>
      <w:r w:rsidR="006C1182">
        <w:rPr>
          <w:rFonts w:ascii="Times New Roman" w:hAnsi="Times New Roman" w:cs="Times New Roman"/>
          <w:sz w:val="24"/>
          <w:szCs w:val="24"/>
        </w:rPr>
        <w:t xml:space="preserve"> </w:t>
      </w:r>
      <w:r w:rsidR="00193181" w:rsidRPr="00193181">
        <w:rPr>
          <w:rFonts w:ascii="Times New Roman" w:hAnsi="Times New Roman" w:cs="Times New Roman"/>
          <w:i/>
          <w:iCs/>
          <w:sz w:val="24"/>
          <w:szCs w:val="24"/>
        </w:rPr>
        <w:t>data.table</w:t>
      </w:r>
      <w:r w:rsidR="00B17CF8">
        <w:rPr>
          <w:rFonts w:ascii="Times New Roman" w:hAnsi="Times New Roman" w:cs="Times New Roman"/>
          <w:sz w:val="24"/>
          <w:szCs w:val="24"/>
        </w:rPr>
        <w:t>.</w:t>
      </w:r>
    </w:p>
    <w:p w14:paraId="59017E61" w14:textId="77777777" w:rsidR="00C56196" w:rsidRDefault="00C56196" w:rsidP="00C56196">
      <w:pPr>
        <w:pStyle w:val="NoSpacing"/>
        <w:rPr>
          <w:rFonts w:ascii="Times New Roman" w:hAnsi="Times New Roman" w:cs="Times New Roman"/>
          <w:sz w:val="24"/>
          <w:szCs w:val="24"/>
        </w:rPr>
      </w:pPr>
    </w:p>
    <w:p w14:paraId="295A32AB" w14:textId="5AD6A931" w:rsidR="00C56196" w:rsidRPr="00943AA8" w:rsidRDefault="00C56196" w:rsidP="00C56196">
      <w:pPr>
        <w:pStyle w:val="NoSpacing"/>
        <w:rPr>
          <w:rFonts w:ascii="Times New Roman" w:hAnsi="Times New Roman" w:cs="Times New Roman"/>
          <w:i/>
          <w:iCs/>
          <w:sz w:val="24"/>
          <w:szCs w:val="24"/>
        </w:rPr>
      </w:pPr>
      <w:r w:rsidRPr="00943AA8">
        <w:rPr>
          <w:rFonts w:ascii="Times New Roman" w:hAnsi="Times New Roman" w:cs="Times New Roman"/>
          <w:i/>
          <w:iCs/>
          <w:sz w:val="24"/>
          <w:szCs w:val="24"/>
        </w:rPr>
        <w:t xml:space="preserve">Compute </w:t>
      </w:r>
      <w:r>
        <w:rPr>
          <w:rFonts w:ascii="Times New Roman" w:hAnsi="Times New Roman" w:cs="Times New Roman"/>
          <w:i/>
          <w:iCs/>
          <w:sz w:val="24"/>
          <w:szCs w:val="24"/>
        </w:rPr>
        <w:t xml:space="preserve">neighborhood </w:t>
      </w:r>
      <w:r w:rsidRPr="00943AA8">
        <w:rPr>
          <w:rFonts w:ascii="Times New Roman" w:hAnsi="Times New Roman" w:cs="Times New Roman"/>
          <w:i/>
          <w:iCs/>
          <w:sz w:val="24"/>
          <w:szCs w:val="24"/>
        </w:rPr>
        <w:t>mean surface reflectance</w:t>
      </w:r>
      <w:r>
        <w:rPr>
          <w:rFonts w:ascii="Times New Roman" w:hAnsi="Times New Roman" w:cs="Times New Roman"/>
          <w:i/>
          <w:iCs/>
          <w:sz w:val="24"/>
          <w:szCs w:val="24"/>
        </w:rPr>
        <w:t xml:space="preserve"> </w:t>
      </w:r>
      <w:r w:rsidRPr="00943AA8">
        <w:rPr>
          <w:rFonts w:ascii="Times New Roman" w:hAnsi="Times New Roman" w:cs="Times New Roman"/>
          <w:i/>
          <w:iCs/>
          <w:sz w:val="24"/>
          <w:szCs w:val="24"/>
        </w:rPr>
        <w:t xml:space="preserve">using </w:t>
      </w:r>
      <w:proofErr w:type="spellStart"/>
      <w:r w:rsidRPr="00943AA8">
        <w:rPr>
          <w:rFonts w:ascii="Times New Roman" w:hAnsi="Times New Roman" w:cs="Times New Roman"/>
          <w:i/>
          <w:iCs/>
          <w:sz w:val="24"/>
          <w:szCs w:val="24"/>
        </w:rPr>
        <w:t>lsat_neighborhood_mean</w:t>
      </w:r>
      <w:proofErr w:type="spellEnd"/>
      <w:r w:rsidRPr="00943AA8">
        <w:rPr>
          <w:rFonts w:ascii="Times New Roman" w:hAnsi="Times New Roman" w:cs="Times New Roman"/>
          <w:i/>
          <w:iCs/>
          <w:sz w:val="24"/>
          <w:szCs w:val="24"/>
        </w:rPr>
        <w:t>()</w:t>
      </w:r>
    </w:p>
    <w:p w14:paraId="51FDC2A4" w14:textId="0DCD6E7C" w:rsidR="00B17CF8" w:rsidRDefault="00702EB9" w:rsidP="00C56196">
      <w:pPr>
        <w:pStyle w:val="NoSpacing"/>
        <w:rPr>
          <w:rFonts w:ascii="Times New Roman" w:hAnsi="Times New Roman" w:cs="Times New Roman"/>
          <w:sz w:val="24"/>
          <w:szCs w:val="24"/>
        </w:rPr>
      </w:pPr>
      <w:r>
        <w:rPr>
          <w:rFonts w:ascii="Times New Roman" w:hAnsi="Times New Roman" w:cs="Times New Roman"/>
          <w:sz w:val="24"/>
          <w:szCs w:val="24"/>
        </w:rPr>
        <w:t xml:space="preserve">The function </w:t>
      </w:r>
      <w:proofErr w:type="spellStart"/>
      <w:r w:rsidRPr="00943AA8">
        <w:rPr>
          <w:rFonts w:ascii="Times New Roman" w:hAnsi="Times New Roman" w:cs="Times New Roman"/>
          <w:i/>
          <w:iCs/>
          <w:sz w:val="24"/>
          <w:szCs w:val="24"/>
        </w:rPr>
        <w:t>lsat_neighborhood_mean</w:t>
      </w:r>
      <w:proofErr w:type="spellEnd"/>
      <w:r w:rsidRPr="00943AA8">
        <w:rPr>
          <w:rFonts w:ascii="Times New Roman" w:hAnsi="Times New Roman" w:cs="Times New Roman"/>
          <w:i/>
          <w:iCs/>
          <w:sz w:val="24"/>
          <w:szCs w:val="24"/>
        </w:rPr>
        <w:t>()</w:t>
      </w:r>
      <w:r w:rsidRPr="00702EB9">
        <w:rPr>
          <w:rFonts w:ascii="Times New Roman" w:hAnsi="Times New Roman" w:cs="Times New Roman"/>
          <w:sz w:val="24"/>
          <w:szCs w:val="24"/>
        </w:rPr>
        <w:t xml:space="preserve"> </w:t>
      </w:r>
      <w:r w:rsidRPr="00943AA8">
        <w:rPr>
          <w:rFonts w:ascii="Times New Roman" w:hAnsi="Times New Roman" w:cs="Times New Roman"/>
          <w:sz w:val="24"/>
          <w:szCs w:val="24"/>
        </w:rPr>
        <w:t>compute</w:t>
      </w:r>
      <w:r>
        <w:rPr>
          <w:rFonts w:ascii="Times New Roman" w:hAnsi="Times New Roman" w:cs="Times New Roman"/>
          <w:sz w:val="24"/>
          <w:szCs w:val="24"/>
        </w:rPr>
        <w:t>s</w:t>
      </w:r>
      <w:r w:rsidRPr="00943AA8">
        <w:rPr>
          <w:rFonts w:ascii="Times New Roman" w:hAnsi="Times New Roman" w:cs="Times New Roman"/>
          <w:sz w:val="24"/>
          <w:szCs w:val="24"/>
        </w:rPr>
        <w:t xml:space="preserve"> the mean</w:t>
      </w:r>
      <w:r>
        <w:rPr>
          <w:rFonts w:ascii="Times New Roman" w:hAnsi="Times New Roman" w:cs="Times New Roman"/>
          <w:sz w:val="24"/>
          <w:szCs w:val="24"/>
        </w:rPr>
        <w:t xml:space="preserve"> </w:t>
      </w:r>
      <w:r w:rsidRPr="00943AA8">
        <w:rPr>
          <w:rFonts w:ascii="Times New Roman" w:hAnsi="Times New Roman" w:cs="Times New Roman"/>
          <w:sz w:val="24"/>
          <w:szCs w:val="24"/>
        </w:rPr>
        <w:t xml:space="preserve">reflectance across </w:t>
      </w:r>
      <w:r>
        <w:rPr>
          <w:rFonts w:ascii="Times New Roman" w:hAnsi="Times New Roman" w:cs="Times New Roman"/>
          <w:sz w:val="24"/>
          <w:szCs w:val="24"/>
        </w:rPr>
        <w:t xml:space="preserve">a </w:t>
      </w:r>
      <w:r w:rsidRPr="00943AA8">
        <w:rPr>
          <w:rFonts w:ascii="Times New Roman" w:hAnsi="Times New Roman" w:cs="Times New Roman"/>
          <w:sz w:val="24"/>
          <w:szCs w:val="24"/>
        </w:rPr>
        <w:t>neighborhood of pixel</w:t>
      </w:r>
      <w:r>
        <w:rPr>
          <w:rFonts w:ascii="Times New Roman" w:hAnsi="Times New Roman" w:cs="Times New Roman"/>
          <w:sz w:val="24"/>
          <w:szCs w:val="24"/>
        </w:rPr>
        <w:t>s for measurements at each period in time</w:t>
      </w:r>
      <w:r>
        <w:rPr>
          <w:rFonts w:ascii="Times New Roman" w:hAnsi="Times New Roman" w:cs="Times New Roman"/>
          <w:sz w:val="24"/>
          <w:szCs w:val="24"/>
        </w:rPr>
        <w:t xml:space="preserve">. This is helpful when </w:t>
      </w:r>
      <w:r w:rsidR="00B17CF8">
        <w:rPr>
          <w:rFonts w:ascii="Times New Roman" w:hAnsi="Times New Roman" w:cs="Times New Roman"/>
          <w:sz w:val="24"/>
          <w:szCs w:val="24"/>
        </w:rPr>
        <w:t xml:space="preserve">each of the </w:t>
      </w:r>
      <w:r>
        <w:rPr>
          <w:rFonts w:ascii="Times New Roman" w:hAnsi="Times New Roman" w:cs="Times New Roman"/>
          <w:sz w:val="24"/>
          <w:szCs w:val="24"/>
        </w:rPr>
        <w:t xml:space="preserve">user’s sample sites were buffered to </w:t>
      </w:r>
      <w:r w:rsidR="00C56196">
        <w:rPr>
          <w:rFonts w:ascii="Times New Roman" w:hAnsi="Times New Roman" w:cs="Times New Roman"/>
          <w:sz w:val="24"/>
          <w:szCs w:val="24"/>
        </w:rPr>
        <w:t xml:space="preserve">include a </w:t>
      </w:r>
      <w:r w:rsidR="00C56196" w:rsidRPr="00943AA8">
        <w:rPr>
          <w:rFonts w:ascii="Times New Roman" w:hAnsi="Times New Roman" w:cs="Times New Roman"/>
          <w:sz w:val="24"/>
          <w:szCs w:val="24"/>
        </w:rPr>
        <w:t>neighborhood of Landsat pixels</w:t>
      </w:r>
      <w:r w:rsidR="00C56196">
        <w:rPr>
          <w:rFonts w:ascii="Times New Roman" w:hAnsi="Times New Roman" w:cs="Times New Roman"/>
          <w:sz w:val="24"/>
          <w:szCs w:val="24"/>
        </w:rPr>
        <w:t xml:space="preserve"> </w:t>
      </w:r>
      <w:r w:rsidR="00C56196" w:rsidRPr="00943AA8">
        <w:rPr>
          <w:rFonts w:ascii="Times New Roman" w:hAnsi="Times New Roman" w:cs="Times New Roman"/>
          <w:sz w:val="24"/>
          <w:szCs w:val="24"/>
        </w:rPr>
        <w:t>(e.g., 3 x 3 pixels)</w:t>
      </w:r>
      <w:r>
        <w:rPr>
          <w:rFonts w:ascii="Times New Roman" w:hAnsi="Times New Roman" w:cs="Times New Roman"/>
          <w:sz w:val="24"/>
          <w:szCs w:val="24"/>
        </w:rPr>
        <w:t>.</w:t>
      </w:r>
      <w:r w:rsidR="00B17CF8">
        <w:rPr>
          <w:rFonts w:ascii="Times New Roman" w:hAnsi="Times New Roman" w:cs="Times New Roman"/>
          <w:sz w:val="24"/>
          <w:szCs w:val="24"/>
        </w:rPr>
        <w:t xml:space="preserve"> The main input supplies to this function is a </w:t>
      </w:r>
      <w:r w:rsidR="00193181" w:rsidRPr="00193181">
        <w:rPr>
          <w:rFonts w:ascii="Times New Roman" w:hAnsi="Times New Roman" w:cs="Times New Roman"/>
          <w:i/>
          <w:iCs/>
          <w:sz w:val="24"/>
          <w:szCs w:val="24"/>
        </w:rPr>
        <w:t>data.table</w:t>
      </w:r>
      <w:r w:rsidR="00B17CF8">
        <w:rPr>
          <w:rFonts w:ascii="Times New Roman" w:hAnsi="Times New Roman" w:cs="Times New Roman"/>
          <w:sz w:val="24"/>
          <w:szCs w:val="24"/>
        </w:rPr>
        <w:t xml:space="preserve"> of Landsat records </w:t>
      </w:r>
    </w:p>
    <w:p w14:paraId="3649CD41" w14:textId="468E70BA" w:rsidR="00702EB9" w:rsidRDefault="00B17CF8" w:rsidP="00C56196">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702EB9">
        <w:rPr>
          <w:rFonts w:ascii="Times New Roman" w:hAnsi="Times New Roman" w:cs="Times New Roman"/>
          <w:sz w:val="24"/>
          <w:szCs w:val="24"/>
        </w:rPr>
        <w:t xml:space="preserve"> This function takes  </w:t>
      </w:r>
    </w:p>
    <w:p w14:paraId="0456A563" w14:textId="07AA9604" w:rsidR="00C56196" w:rsidRPr="00943AA8" w:rsidRDefault="000B55F0" w:rsidP="00C56196">
      <w:pPr>
        <w:pStyle w:val="NoSpacing"/>
        <w:rPr>
          <w:rFonts w:ascii="Times New Roman" w:hAnsi="Times New Roman" w:cs="Times New Roman"/>
          <w:sz w:val="24"/>
          <w:szCs w:val="24"/>
        </w:rPr>
      </w:pPr>
      <w:r>
        <w:rPr>
          <w:rFonts w:ascii="Times New Roman" w:hAnsi="Times New Roman" w:cs="Times New Roman"/>
          <w:sz w:val="24"/>
          <w:szCs w:val="24"/>
        </w:rPr>
        <w:t>.</w:t>
      </w:r>
      <w:r w:rsidR="00C56196">
        <w:rPr>
          <w:rFonts w:ascii="Times New Roman" w:hAnsi="Times New Roman" w:cs="Times New Roman"/>
          <w:sz w:val="24"/>
          <w:szCs w:val="24"/>
        </w:rPr>
        <w:t xml:space="preserve"> </w:t>
      </w:r>
      <w:r w:rsidR="00580DEC" w:rsidRPr="00EC50AB">
        <w:rPr>
          <w:rFonts w:ascii="Times New Roman" w:hAnsi="Times New Roman" w:cs="Times New Roman"/>
          <w:sz w:val="24"/>
          <w:szCs w:val="24"/>
          <w:highlight w:val="yellow"/>
        </w:rPr>
        <w:t>The function takes … and returns …</w:t>
      </w:r>
    </w:p>
    <w:p w14:paraId="0B138396" w14:textId="77777777" w:rsidR="00C56196" w:rsidRPr="00943AA8" w:rsidRDefault="00C56196" w:rsidP="00C56196">
      <w:pPr>
        <w:pStyle w:val="NoSpacing"/>
        <w:rPr>
          <w:rFonts w:ascii="Times New Roman" w:hAnsi="Times New Roman" w:cs="Times New Roman"/>
          <w:sz w:val="24"/>
          <w:szCs w:val="24"/>
        </w:rPr>
      </w:pPr>
    </w:p>
    <w:p w14:paraId="06ABC2F3" w14:textId="5A5AFC98" w:rsidR="00C56196" w:rsidRPr="00943AA8" w:rsidRDefault="00C56196" w:rsidP="00C56196">
      <w:pPr>
        <w:pStyle w:val="NoSpacing"/>
        <w:rPr>
          <w:rFonts w:ascii="Times New Roman" w:hAnsi="Times New Roman" w:cs="Times New Roman"/>
          <w:i/>
          <w:iCs/>
          <w:sz w:val="24"/>
          <w:szCs w:val="24"/>
        </w:rPr>
      </w:pPr>
      <w:r w:rsidRPr="00943AA8">
        <w:rPr>
          <w:rFonts w:ascii="Times New Roman" w:hAnsi="Times New Roman" w:cs="Times New Roman"/>
          <w:i/>
          <w:iCs/>
          <w:sz w:val="24"/>
          <w:szCs w:val="24"/>
        </w:rPr>
        <w:t xml:space="preserve">Summarize </w:t>
      </w:r>
      <w:r w:rsidRPr="00782A8D">
        <w:rPr>
          <w:rFonts w:ascii="Times New Roman" w:hAnsi="Times New Roman" w:cs="Times New Roman"/>
          <w:i/>
          <w:iCs/>
          <w:sz w:val="24"/>
          <w:szCs w:val="24"/>
        </w:rPr>
        <w:t xml:space="preserve">data </w:t>
      </w:r>
      <w:r w:rsidRPr="00943AA8">
        <w:rPr>
          <w:rFonts w:ascii="Times New Roman" w:hAnsi="Times New Roman" w:cs="Times New Roman"/>
          <w:i/>
          <w:iCs/>
          <w:sz w:val="24"/>
          <w:szCs w:val="24"/>
        </w:rPr>
        <w:t>availability for each site</w:t>
      </w:r>
      <w:r w:rsidRPr="00782A8D">
        <w:rPr>
          <w:rFonts w:ascii="Times New Roman" w:hAnsi="Times New Roman" w:cs="Times New Roman"/>
          <w:i/>
          <w:iCs/>
          <w:sz w:val="24"/>
          <w:szCs w:val="24"/>
        </w:rPr>
        <w:t xml:space="preserve"> </w:t>
      </w:r>
      <w:r w:rsidRPr="00943AA8">
        <w:rPr>
          <w:rFonts w:ascii="Times New Roman" w:hAnsi="Times New Roman" w:cs="Times New Roman"/>
          <w:i/>
          <w:iCs/>
          <w:sz w:val="24"/>
          <w:szCs w:val="24"/>
        </w:rPr>
        <w:t xml:space="preserve">using </w:t>
      </w:r>
      <w:proofErr w:type="spellStart"/>
      <w:r w:rsidRPr="00943AA8">
        <w:rPr>
          <w:rFonts w:ascii="Times New Roman" w:hAnsi="Times New Roman" w:cs="Times New Roman"/>
          <w:i/>
          <w:iCs/>
          <w:sz w:val="24"/>
          <w:szCs w:val="24"/>
        </w:rPr>
        <w:t>lsat_summarize_data_avail</w:t>
      </w:r>
      <w:proofErr w:type="spellEnd"/>
      <w:r w:rsidRPr="00943AA8">
        <w:rPr>
          <w:rFonts w:ascii="Times New Roman" w:hAnsi="Times New Roman" w:cs="Times New Roman"/>
          <w:i/>
          <w:iCs/>
          <w:sz w:val="24"/>
          <w:szCs w:val="24"/>
        </w:rPr>
        <w:t>(</w:t>
      </w:r>
      <w:r w:rsidRPr="00782A8D">
        <w:rPr>
          <w:rFonts w:ascii="Times New Roman" w:hAnsi="Times New Roman" w:cs="Times New Roman"/>
          <w:i/>
          <w:iCs/>
          <w:sz w:val="24"/>
          <w:szCs w:val="24"/>
        </w:rPr>
        <w:t>)</w:t>
      </w:r>
    </w:p>
    <w:p w14:paraId="06629343" w14:textId="300DC58E" w:rsidR="00C56196" w:rsidRPr="00943AA8" w:rsidRDefault="00C56196" w:rsidP="00C56196">
      <w:pPr>
        <w:pStyle w:val="NoSpacing"/>
        <w:rPr>
          <w:rFonts w:ascii="Times New Roman" w:hAnsi="Times New Roman" w:cs="Times New Roman"/>
          <w:sz w:val="24"/>
          <w:szCs w:val="24"/>
        </w:rPr>
      </w:pPr>
      <w:r w:rsidRPr="00943AA8">
        <w:rPr>
          <w:rFonts w:ascii="Times New Roman" w:hAnsi="Times New Roman" w:cs="Times New Roman"/>
          <w:sz w:val="24"/>
          <w:szCs w:val="24"/>
        </w:rPr>
        <w:t xml:space="preserve">The function </w:t>
      </w:r>
      <w:proofErr w:type="spellStart"/>
      <w:r w:rsidRPr="00943AA8">
        <w:rPr>
          <w:rFonts w:ascii="Times New Roman" w:hAnsi="Times New Roman" w:cs="Times New Roman"/>
          <w:i/>
          <w:iCs/>
          <w:sz w:val="24"/>
          <w:szCs w:val="24"/>
        </w:rPr>
        <w:t>lsat_summarize_data_avail</w:t>
      </w:r>
      <w:proofErr w:type="spellEnd"/>
      <w:r w:rsidRPr="00943AA8">
        <w:rPr>
          <w:rFonts w:ascii="Times New Roman" w:hAnsi="Times New Roman" w:cs="Times New Roman"/>
          <w:i/>
          <w:iCs/>
          <w:sz w:val="24"/>
          <w:szCs w:val="24"/>
        </w:rPr>
        <w:t>()</w:t>
      </w:r>
      <w:r w:rsidRPr="00943AA8">
        <w:rPr>
          <w:rFonts w:ascii="Times New Roman" w:hAnsi="Times New Roman" w:cs="Times New Roman"/>
          <w:sz w:val="24"/>
          <w:szCs w:val="24"/>
        </w:rPr>
        <w:t xml:space="preserve"> </w:t>
      </w:r>
      <w:r w:rsidR="00580DEC">
        <w:rPr>
          <w:rFonts w:ascii="Times New Roman" w:hAnsi="Times New Roman" w:cs="Times New Roman"/>
          <w:sz w:val="24"/>
          <w:szCs w:val="24"/>
        </w:rPr>
        <w:t xml:space="preserve">takes a </w:t>
      </w:r>
      <w:r w:rsidR="00193181" w:rsidRPr="00193181">
        <w:rPr>
          <w:rFonts w:ascii="Times New Roman" w:hAnsi="Times New Roman" w:cs="Times New Roman"/>
          <w:i/>
          <w:iCs/>
          <w:sz w:val="24"/>
          <w:szCs w:val="24"/>
        </w:rPr>
        <w:t>data.table</w:t>
      </w:r>
      <w:r w:rsidR="00580DEC">
        <w:rPr>
          <w:rFonts w:ascii="Times New Roman" w:hAnsi="Times New Roman" w:cs="Times New Roman"/>
          <w:sz w:val="24"/>
          <w:szCs w:val="24"/>
        </w:rPr>
        <w:t xml:space="preserve"> of Landsat records and returns</w:t>
      </w:r>
      <w:r w:rsidR="00580DEC" w:rsidRPr="00943AA8">
        <w:rPr>
          <w:rFonts w:ascii="Times New Roman" w:hAnsi="Times New Roman" w:cs="Times New Roman"/>
          <w:sz w:val="24"/>
          <w:szCs w:val="24"/>
        </w:rPr>
        <w:t xml:space="preserve"> </w:t>
      </w:r>
      <w:r w:rsidRPr="00943AA8">
        <w:rPr>
          <w:rFonts w:ascii="Times New Roman" w:hAnsi="Times New Roman" w:cs="Times New Roman"/>
          <w:sz w:val="24"/>
          <w:szCs w:val="24"/>
        </w:rPr>
        <w:t>a summary table that</w:t>
      </w:r>
      <w:r>
        <w:rPr>
          <w:rFonts w:ascii="Times New Roman" w:hAnsi="Times New Roman" w:cs="Times New Roman"/>
          <w:sz w:val="24"/>
          <w:szCs w:val="24"/>
        </w:rPr>
        <w:t xml:space="preserve"> </w:t>
      </w:r>
      <w:r w:rsidRPr="00943AA8">
        <w:rPr>
          <w:rFonts w:ascii="Times New Roman" w:hAnsi="Times New Roman" w:cs="Times New Roman"/>
          <w:sz w:val="24"/>
          <w:szCs w:val="24"/>
        </w:rPr>
        <w:t xml:space="preserve">provides information on the period </w:t>
      </w:r>
      <w:r>
        <w:rPr>
          <w:rFonts w:ascii="Times New Roman" w:hAnsi="Times New Roman" w:cs="Times New Roman"/>
          <w:sz w:val="24"/>
          <w:szCs w:val="24"/>
        </w:rPr>
        <w:t xml:space="preserve">and number </w:t>
      </w:r>
      <w:r w:rsidRPr="00943AA8">
        <w:rPr>
          <w:rFonts w:ascii="Times New Roman" w:hAnsi="Times New Roman" w:cs="Times New Roman"/>
          <w:sz w:val="24"/>
          <w:szCs w:val="24"/>
        </w:rPr>
        <w:t xml:space="preserve">of observations available for each </w:t>
      </w:r>
      <w:r w:rsidR="009318F2">
        <w:rPr>
          <w:rFonts w:ascii="Times New Roman" w:hAnsi="Times New Roman" w:cs="Times New Roman"/>
          <w:sz w:val="24"/>
          <w:szCs w:val="24"/>
        </w:rPr>
        <w:t xml:space="preserve">sample </w:t>
      </w:r>
      <w:r w:rsidRPr="00943AA8">
        <w:rPr>
          <w:rFonts w:ascii="Times New Roman" w:hAnsi="Times New Roman" w:cs="Times New Roman"/>
          <w:sz w:val="24"/>
          <w:szCs w:val="24"/>
        </w:rPr>
        <w:t>site. It also generates a figure showing</w:t>
      </w:r>
      <w:r>
        <w:rPr>
          <w:rFonts w:ascii="Times New Roman" w:hAnsi="Times New Roman" w:cs="Times New Roman"/>
          <w:sz w:val="24"/>
          <w:szCs w:val="24"/>
        </w:rPr>
        <w:t xml:space="preserve"> </w:t>
      </w:r>
      <w:r w:rsidRPr="00943AA8">
        <w:rPr>
          <w:rFonts w:ascii="Times New Roman" w:hAnsi="Times New Roman" w:cs="Times New Roman"/>
          <w:sz w:val="24"/>
          <w:szCs w:val="24"/>
        </w:rPr>
        <w:t xml:space="preserve">the </w:t>
      </w:r>
      <w:r>
        <w:rPr>
          <w:rFonts w:ascii="Times New Roman" w:hAnsi="Times New Roman" w:cs="Times New Roman"/>
          <w:sz w:val="24"/>
          <w:szCs w:val="24"/>
        </w:rPr>
        <w:t xml:space="preserve">cross-site aggregate number </w:t>
      </w:r>
      <w:r w:rsidRPr="00943AA8">
        <w:rPr>
          <w:rFonts w:ascii="Times New Roman" w:hAnsi="Times New Roman" w:cs="Times New Roman"/>
          <w:sz w:val="24"/>
          <w:szCs w:val="24"/>
        </w:rPr>
        <w:t>of observations across years</w:t>
      </w:r>
      <w:r w:rsidR="00964535">
        <w:rPr>
          <w:rFonts w:ascii="Times New Roman" w:hAnsi="Times New Roman" w:cs="Times New Roman"/>
          <w:sz w:val="24"/>
          <w:szCs w:val="24"/>
        </w:rPr>
        <w:t xml:space="preserve"> that is plotted to the current graphic graphics device</w:t>
      </w:r>
      <w:r w:rsidR="009318F2">
        <w:rPr>
          <w:rFonts w:ascii="Times New Roman" w:hAnsi="Times New Roman" w:cs="Times New Roman"/>
          <w:sz w:val="24"/>
          <w:szCs w:val="24"/>
        </w:rPr>
        <w:t xml:space="preserve"> and can be saved by calling the function </w:t>
      </w:r>
      <w:proofErr w:type="spellStart"/>
      <w:r w:rsidR="009318F2" w:rsidRPr="00C56D0B">
        <w:rPr>
          <w:rFonts w:ascii="Times New Roman" w:hAnsi="Times New Roman" w:cs="Times New Roman"/>
          <w:i/>
          <w:iCs/>
          <w:sz w:val="24"/>
          <w:szCs w:val="24"/>
        </w:rPr>
        <w:t>ggsave</w:t>
      </w:r>
      <w:proofErr w:type="spellEnd"/>
      <w:r w:rsidR="009318F2" w:rsidRPr="00C56D0B">
        <w:rPr>
          <w:rFonts w:ascii="Times New Roman" w:hAnsi="Times New Roman" w:cs="Times New Roman"/>
          <w:i/>
          <w:iCs/>
          <w:sz w:val="24"/>
          <w:szCs w:val="24"/>
        </w:rPr>
        <w:t>()</w:t>
      </w:r>
      <w:r w:rsidR="009318F2">
        <w:rPr>
          <w:rFonts w:ascii="Times New Roman" w:hAnsi="Times New Roman" w:cs="Times New Roman"/>
          <w:sz w:val="24"/>
          <w:szCs w:val="24"/>
        </w:rPr>
        <w:t>.</w:t>
      </w:r>
    </w:p>
    <w:p w14:paraId="0EB8208C" w14:textId="77777777" w:rsidR="00C56196" w:rsidRPr="00943AA8" w:rsidRDefault="00C56196" w:rsidP="00C56196">
      <w:pPr>
        <w:pStyle w:val="NoSpacing"/>
        <w:rPr>
          <w:rFonts w:ascii="Times New Roman" w:hAnsi="Times New Roman" w:cs="Times New Roman"/>
          <w:sz w:val="24"/>
          <w:szCs w:val="24"/>
        </w:rPr>
      </w:pPr>
    </w:p>
    <w:p w14:paraId="48C55EF8" w14:textId="77777777" w:rsidR="00C56196" w:rsidRPr="00943AA8" w:rsidRDefault="00C56196" w:rsidP="00C56196">
      <w:pPr>
        <w:pStyle w:val="NoSpacing"/>
        <w:rPr>
          <w:rFonts w:ascii="Times New Roman" w:hAnsi="Times New Roman" w:cs="Times New Roman"/>
          <w:i/>
          <w:iCs/>
          <w:sz w:val="24"/>
          <w:szCs w:val="24"/>
        </w:rPr>
      </w:pPr>
      <w:r w:rsidRPr="00943AA8">
        <w:rPr>
          <w:rFonts w:ascii="Times New Roman" w:hAnsi="Times New Roman" w:cs="Times New Roman"/>
          <w:i/>
          <w:iCs/>
          <w:sz w:val="24"/>
          <w:szCs w:val="24"/>
        </w:rPr>
        <w:t xml:space="preserve">Calculate spectral indices using </w:t>
      </w:r>
      <w:proofErr w:type="spellStart"/>
      <w:r w:rsidRPr="00943AA8">
        <w:rPr>
          <w:rFonts w:ascii="Times New Roman" w:hAnsi="Times New Roman" w:cs="Times New Roman"/>
          <w:i/>
          <w:iCs/>
          <w:sz w:val="24"/>
          <w:szCs w:val="24"/>
        </w:rPr>
        <w:t>lsat_calc_</w:t>
      </w:r>
      <w:r>
        <w:rPr>
          <w:rFonts w:ascii="Times New Roman" w:hAnsi="Times New Roman" w:cs="Times New Roman"/>
          <w:i/>
          <w:iCs/>
          <w:sz w:val="24"/>
          <w:szCs w:val="24"/>
        </w:rPr>
        <w:t>spec_</w:t>
      </w:r>
      <w:r w:rsidRPr="00943AA8">
        <w:rPr>
          <w:rFonts w:ascii="Times New Roman" w:hAnsi="Times New Roman" w:cs="Times New Roman"/>
          <w:i/>
          <w:iCs/>
          <w:sz w:val="24"/>
          <w:szCs w:val="24"/>
        </w:rPr>
        <w:t>index</w:t>
      </w:r>
      <w:proofErr w:type="spellEnd"/>
      <w:r w:rsidRPr="00943AA8">
        <w:rPr>
          <w:rFonts w:ascii="Times New Roman" w:hAnsi="Times New Roman" w:cs="Times New Roman"/>
          <w:i/>
          <w:iCs/>
          <w:sz w:val="24"/>
          <w:szCs w:val="24"/>
        </w:rPr>
        <w:t>()</w:t>
      </w:r>
    </w:p>
    <w:p w14:paraId="56D92E34" w14:textId="03EEA6FF" w:rsidR="00C56196" w:rsidRDefault="00A367B3" w:rsidP="00C56196">
      <w:pPr>
        <w:pStyle w:val="NoSpacing"/>
        <w:rPr>
          <w:rFonts w:ascii="Times New Roman" w:hAnsi="Times New Roman" w:cs="Times New Roman"/>
          <w:sz w:val="24"/>
          <w:szCs w:val="24"/>
        </w:rPr>
      </w:pPr>
      <w:r>
        <w:rPr>
          <w:rFonts w:ascii="Times New Roman" w:hAnsi="Times New Roman" w:cs="Times New Roman"/>
          <w:sz w:val="24"/>
          <w:szCs w:val="24"/>
        </w:rPr>
        <w:t>T</w:t>
      </w:r>
      <w:r w:rsidR="00C56196">
        <w:rPr>
          <w:rFonts w:ascii="Times New Roman" w:hAnsi="Times New Roman" w:cs="Times New Roman"/>
          <w:sz w:val="24"/>
          <w:szCs w:val="24"/>
        </w:rPr>
        <w:t xml:space="preserve">he function </w:t>
      </w:r>
      <w:proofErr w:type="spellStart"/>
      <w:r w:rsidR="00C56196" w:rsidRPr="00943AA8">
        <w:rPr>
          <w:rFonts w:ascii="Times New Roman" w:hAnsi="Times New Roman" w:cs="Times New Roman"/>
          <w:i/>
          <w:iCs/>
          <w:sz w:val="24"/>
          <w:szCs w:val="24"/>
        </w:rPr>
        <w:t>lsat_calc_</w:t>
      </w:r>
      <w:r w:rsidR="00C56196">
        <w:rPr>
          <w:rFonts w:ascii="Times New Roman" w:hAnsi="Times New Roman" w:cs="Times New Roman"/>
          <w:i/>
          <w:iCs/>
          <w:sz w:val="24"/>
          <w:szCs w:val="24"/>
        </w:rPr>
        <w:t>spec_</w:t>
      </w:r>
      <w:r w:rsidR="00C56196" w:rsidRPr="00943AA8">
        <w:rPr>
          <w:rFonts w:ascii="Times New Roman" w:hAnsi="Times New Roman" w:cs="Times New Roman"/>
          <w:i/>
          <w:iCs/>
          <w:sz w:val="24"/>
          <w:szCs w:val="24"/>
        </w:rPr>
        <w:t>index</w:t>
      </w:r>
      <w:proofErr w:type="spellEnd"/>
      <w:r w:rsidR="00C56196" w:rsidRPr="00943AA8">
        <w:rPr>
          <w:rFonts w:ascii="Times New Roman" w:hAnsi="Times New Roman" w:cs="Times New Roman"/>
          <w:i/>
          <w:iCs/>
          <w:sz w:val="24"/>
          <w:szCs w:val="24"/>
        </w:rPr>
        <w:t>()</w:t>
      </w:r>
      <w:r>
        <w:rPr>
          <w:rFonts w:ascii="Times New Roman" w:hAnsi="Times New Roman" w:cs="Times New Roman"/>
          <w:sz w:val="24"/>
          <w:szCs w:val="24"/>
        </w:rPr>
        <w:t xml:space="preserve"> calculates </w:t>
      </w:r>
      <w:r w:rsidR="001E72D5">
        <w:rPr>
          <w:rFonts w:ascii="Times New Roman" w:hAnsi="Times New Roman" w:cs="Times New Roman"/>
          <w:sz w:val="24"/>
          <w:szCs w:val="24"/>
        </w:rPr>
        <w:t xml:space="preserve">a variety of </w:t>
      </w:r>
      <w:r>
        <w:rPr>
          <w:rFonts w:ascii="Times New Roman" w:hAnsi="Times New Roman" w:cs="Times New Roman"/>
          <w:sz w:val="24"/>
          <w:szCs w:val="24"/>
        </w:rPr>
        <w:t>common spectral indices</w:t>
      </w:r>
      <w:r>
        <w:rPr>
          <w:rFonts w:ascii="Times New Roman" w:hAnsi="Times New Roman" w:cs="Times New Roman"/>
          <w:sz w:val="24"/>
          <w:szCs w:val="24"/>
        </w:rPr>
        <w:t xml:space="preserve">. </w:t>
      </w:r>
      <w:r w:rsidR="00523910">
        <w:rPr>
          <w:rFonts w:ascii="Times New Roman" w:hAnsi="Times New Roman" w:cs="Times New Roman"/>
          <w:sz w:val="24"/>
          <w:szCs w:val="24"/>
        </w:rPr>
        <w:t xml:space="preserve">The </w:t>
      </w:r>
      <w:r w:rsidR="00C56196">
        <w:rPr>
          <w:rFonts w:ascii="Times New Roman" w:hAnsi="Times New Roman" w:cs="Times New Roman"/>
          <w:sz w:val="24"/>
          <w:szCs w:val="24"/>
        </w:rPr>
        <w:t xml:space="preserve">function </w:t>
      </w:r>
      <w:r w:rsidR="00044A68">
        <w:rPr>
          <w:rFonts w:ascii="Times New Roman" w:hAnsi="Times New Roman" w:cs="Times New Roman"/>
          <w:sz w:val="24"/>
          <w:szCs w:val="24"/>
        </w:rPr>
        <w:t xml:space="preserve">currently </w:t>
      </w:r>
      <w:r>
        <w:rPr>
          <w:rFonts w:ascii="Times New Roman" w:hAnsi="Times New Roman" w:cs="Times New Roman"/>
          <w:sz w:val="24"/>
          <w:szCs w:val="24"/>
        </w:rPr>
        <w:t xml:space="preserve">supports calculating </w:t>
      </w:r>
      <w:r w:rsidR="00C56196">
        <w:rPr>
          <w:rFonts w:ascii="Times New Roman" w:hAnsi="Times New Roman" w:cs="Times New Roman"/>
          <w:sz w:val="24"/>
          <w:szCs w:val="24"/>
        </w:rPr>
        <w:t>15 spectral indices, including the Normalized Difference Vegetation Index (NDVI), 2-band Enhanced Vegetation Index (EVI2), and others (Table 2). Note the function can only compute one spectral index at a time</w:t>
      </w:r>
      <w:r w:rsidR="000B55F0">
        <w:rPr>
          <w:rFonts w:ascii="Times New Roman" w:hAnsi="Times New Roman" w:cs="Times New Roman"/>
          <w:sz w:val="24"/>
          <w:szCs w:val="24"/>
        </w:rPr>
        <w:t>.</w:t>
      </w:r>
      <w:r w:rsidR="00C56196">
        <w:rPr>
          <w:rFonts w:ascii="Times New Roman" w:hAnsi="Times New Roman" w:cs="Times New Roman"/>
          <w:sz w:val="24"/>
          <w:szCs w:val="24"/>
        </w:rPr>
        <w:t xml:space="preserve"> </w:t>
      </w:r>
      <w:r w:rsidR="00580DEC">
        <w:rPr>
          <w:rFonts w:ascii="Times New Roman" w:hAnsi="Times New Roman" w:cs="Times New Roman"/>
          <w:sz w:val="24"/>
          <w:szCs w:val="24"/>
        </w:rPr>
        <w:t xml:space="preserve">As an input it requires a </w:t>
      </w:r>
      <w:r w:rsidR="00193181" w:rsidRPr="00193181">
        <w:rPr>
          <w:rFonts w:ascii="Times New Roman" w:hAnsi="Times New Roman" w:cs="Times New Roman"/>
          <w:i/>
          <w:iCs/>
          <w:sz w:val="24"/>
          <w:szCs w:val="24"/>
        </w:rPr>
        <w:t>data.table</w:t>
      </w:r>
      <w:r w:rsidR="00580DEC">
        <w:rPr>
          <w:rFonts w:ascii="Times New Roman" w:hAnsi="Times New Roman" w:cs="Times New Roman"/>
          <w:sz w:val="24"/>
          <w:szCs w:val="24"/>
        </w:rPr>
        <w:t xml:space="preserve"> with Landsat records and a string indicating the spectral index to be calculated. The function then returns the </w:t>
      </w:r>
      <w:r w:rsidR="00193181" w:rsidRPr="00193181">
        <w:rPr>
          <w:rFonts w:ascii="Times New Roman" w:hAnsi="Times New Roman" w:cs="Times New Roman"/>
          <w:i/>
          <w:iCs/>
          <w:sz w:val="24"/>
          <w:szCs w:val="24"/>
        </w:rPr>
        <w:t>data.table</w:t>
      </w:r>
      <w:r w:rsidR="00580DEC">
        <w:rPr>
          <w:rFonts w:ascii="Times New Roman" w:hAnsi="Times New Roman" w:cs="Times New Roman"/>
          <w:sz w:val="24"/>
          <w:szCs w:val="24"/>
        </w:rPr>
        <w:t xml:space="preserve"> </w:t>
      </w:r>
      <w:r w:rsidR="007435E8">
        <w:rPr>
          <w:rFonts w:ascii="Times New Roman" w:hAnsi="Times New Roman" w:cs="Times New Roman"/>
          <w:sz w:val="24"/>
          <w:szCs w:val="24"/>
        </w:rPr>
        <w:t xml:space="preserve">updated </w:t>
      </w:r>
      <w:r w:rsidR="00580DEC">
        <w:rPr>
          <w:rFonts w:ascii="Times New Roman" w:hAnsi="Times New Roman" w:cs="Times New Roman"/>
          <w:sz w:val="24"/>
          <w:szCs w:val="24"/>
        </w:rPr>
        <w:t>with</w:t>
      </w:r>
      <w:r w:rsidR="007435E8">
        <w:rPr>
          <w:rFonts w:ascii="Times New Roman" w:hAnsi="Times New Roman" w:cs="Times New Roman"/>
          <w:sz w:val="24"/>
          <w:szCs w:val="24"/>
        </w:rPr>
        <w:t xml:space="preserve"> a new column containing</w:t>
      </w:r>
      <w:r w:rsidR="00580DEC">
        <w:rPr>
          <w:rFonts w:ascii="Times New Roman" w:hAnsi="Times New Roman" w:cs="Times New Roman"/>
          <w:sz w:val="24"/>
          <w:szCs w:val="24"/>
        </w:rPr>
        <w:t xml:space="preserve"> the spectral index for each observation</w:t>
      </w:r>
      <w:r w:rsidR="007435E8">
        <w:rPr>
          <w:rFonts w:ascii="Times New Roman" w:hAnsi="Times New Roman" w:cs="Times New Roman"/>
          <w:sz w:val="24"/>
          <w:szCs w:val="24"/>
        </w:rPr>
        <w:t>.</w:t>
      </w:r>
    </w:p>
    <w:p w14:paraId="64CE601F" w14:textId="77777777" w:rsidR="00C56196" w:rsidRDefault="00C56196" w:rsidP="00C56196">
      <w:pPr>
        <w:pStyle w:val="NoSpacing"/>
        <w:rPr>
          <w:rFonts w:ascii="Times New Roman" w:hAnsi="Times New Roman" w:cs="Times New Roman"/>
          <w:sz w:val="24"/>
          <w:szCs w:val="24"/>
        </w:rPr>
      </w:pPr>
    </w:p>
    <w:p w14:paraId="5C4A804B" w14:textId="77777777" w:rsidR="00C56196" w:rsidRPr="00943AA8" w:rsidRDefault="00C56196" w:rsidP="00C56196">
      <w:pPr>
        <w:pStyle w:val="NoSpacing"/>
        <w:rPr>
          <w:rFonts w:ascii="Times New Roman" w:hAnsi="Times New Roman" w:cs="Times New Roman"/>
          <w:sz w:val="24"/>
          <w:szCs w:val="24"/>
        </w:rPr>
      </w:pPr>
      <w:r>
        <w:rPr>
          <w:rFonts w:ascii="Times New Roman" w:hAnsi="Times New Roman" w:cs="Times New Roman"/>
          <w:sz w:val="24"/>
          <w:szCs w:val="24"/>
        </w:rPr>
        <w:t xml:space="preserve">Table 2. Spectral indices that can be computed using the </w:t>
      </w:r>
      <w:proofErr w:type="spellStart"/>
      <w:r w:rsidRPr="00777D31">
        <w:rPr>
          <w:rFonts w:ascii="Times New Roman" w:hAnsi="Times New Roman" w:cs="Times New Roman"/>
          <w:i/>
          <w:iCs/>
          <w:sz w:val="24"/>
          <w:szCs w:val="24"/>
        </w:rPr>
        <w:t>lsat_calc_spec_index</w:t>
      </w:r>
      <w:proofErr w:type="spellEnd"/>
      <w:r w:rsidRPr="00777D31">
        <w:rPr>
          <w:rFonts w:ascii="Times New Roman" w:hAnsi="Times New Roman" w:cs="Times New Roman"/>
          <w:i/>
          <w:iCs/>
          <w:sz w:val="24"/>
          <w:szCs w:val="24"/>
        </w:rPr>
        <w:t>()</w:t>
      </w:r>
      <w:r>
        <w:rPr>
          <w:rFonts w:ascii="Times New Roman" w:hAnsi="Times New Roman" w:cs="Times New Roman"/>
          <w:sz w:val="24"/>
          <w:szCs w:val="24"/>
        </w:rPr>
        <w:t xml:space="preserve"> function. </w:t>
      </w:r>
    </w:p>
    <w:tbl>
      <w:tblPr>
        <w:tblStyle w:val="TableGrid"/>
        <w:tblW w:w="9589" w:type="dxa"/>
        <w:tblBorders>
          <w:left w:val="none" w:sz="0" w:space="0" w:color="auto"/>
          <w:right w:val="none" w:sz="0" w:space="0" w:color="auto"/>
          <w:insideH w:val="dotted" w:sz="4" w:space="0" w:color="auto"/>
          <w:insideV w:val="none" w:sz="0" w:space="0" w:color="auto"/>
        </w:tblBorders>
        <w:tblLook w:val="04A0" w:firstRow="1" w:lastRow="0" w:firstColumn="1" w:lastColumn="0" w:noHBand="0" w:noVBand="1"/>
      </w:tblPr>
      <w:tblGrid>
        <w:gridCol w:w="3455"/>
        <w:gridCol w:w="1450"/>
        <w:gridCol w:w="2561"/>
        <w:gridCol w:w="2123"/>
      </w:tblGrid>
      <w:tr w:rsidR="00C56196" w:rsidRPr="00F46243" w14:paraId="72B1BF7F" w14:textId="77777777" w:rsidTr="0048413F">
        <w:trPr>
          <w:trHeight w:val="432"/>
        </w:trPr>
        <w:tc>
          <w:tcPr>
            <w:tcW w:w="3455" w:type="dxa"/>
            <w:tcBorders>
              <w:bottom w:val="single" w:sz="4" w:space="0" w:color="auto"/>
            </w:tcBorders>
            <w:vAlign w:val="center"/>
          </w:tcPr>
          <w:p w14:paraId="3128A0D4" w14:textId="77777777" w:rsidR="00C56196" w:rsidRPr="00F46243" w:rsidRDefault="00C56196" w:rsidP="0048413F">
            <w:pPr>
              <w:pStyle w:val="NoSpacing"/>
              <w:rPr>
                <w:rFonts w:ascii="Times New Roman" w:hAnsi="Times New Roman" w:cs="Times New Roman"/>
                <w:b/>
                <w:bCs/>
                <w:sz w:val="20"/>
                <w:szCs w:val="20"/>
              </w:rPr>
            </w:pPr>
            <w:r w:rsidRPr="00F46243">
              <w:rPr>
                <w:rFonts w:ascii="Times New Roman" w:hAnsi="Times New Roman" w:cs="Times New Roman"/>
                <w:b/>
                <w:bCs/>
                <w:sz w:val="20"/>
                <w:szCs w:val="20"/>
              </w:rPr>
              <w:t>Name</w:t>
            </w:r>
          </w:p>
        </w:tc>
        <w:tc>
          <w:tcPr>
            <w:tcW w:w="1450" w:type="dxa"/>
            <w:tcBorders>
              <w:bottom w:val="single" w:sz="4" w:space="0" w:color="auto"/>
            </w:tcBorders>
            <w:vAlign w:val="center"/>
          </w:tcPr>
          <w:p w14:paraId="7EAEA7D9" w14:textId="77777777" w:rsidR="00C56196" w:rsidRPr="00F46243" w:rsidRDefault="00C56196" w:rsidP="0048413F">
            <w:pPr>
              <w:pStyle w:val="NoSpacing"/>
              <w:jc w:val="center"/>
              <w:rPr>
                <w:rFonts w:ascii="Times New Roman" w:hAnsi="Times New Roman" w:cs="Times New Roman"/>
                <w:b/>
                <w:bCs/>
                <w:sz w:val="20"/>
                <w:szCs w:val="20"/>
              </w:rPr>
            </w:pPr>
            <w:r w:rsidRPr="00F46243">
              <w:rPr>
                <w:rFonts w:ascii="Times New Roman" w:hAnsi="Times New Roman" w:cs="Times New Roman"/>
                <w:b/>
                <w:bCs/>
                <w:sz w:val="20"/>
                <w:szCs w:val="20"/>
              </w:rPr>
              <w:t>Abbrev</w:t>
            </w:r>
            <w:r>
              <w:rPr>
                <w:rFonts w:ascii="Times New Roman" w:hAnsi="Times New Roman" w:cs="Times New Roman"/>
                <w:b/>
                <w:bCs/>
                <w:sz w:val="20"/>
                <w:szCs w:val="20"/>
              </w:rPr>
              <w:t>iation</w:t>
            </w:r>
          </w:p>
        </w:tc>
        <w:tc>
          <w:tcPr>
            <w:tcW w:w="2561" w:type="dxa"/>
            <w:tcBorders>
              <w:bottom w:val="single" w:sz="4" w:space="0" w:color="auto"/>
            </w:tcBorders>
            <w:vAlign w:val="center"/>
          </w:tcPr>
          <w:p w14:paraId="0D6A30F0" w14:textId="77777777" w:rsidR="00C56196" w:rsidRPr="00F46243" w:rsidRDefault="00C56196" w:rsidP="0048413F">
            <w:pPr>
              <w:pStyle w:val="NoSpacing"/>
              <w:jc w:val="center"/>
              <w:rPr>
                <w:rFonts w:ascii="Times New Roman" w:hAnsi="Times New Roman" w:cs="Times New Roman"/>
                <w:b/>
                <w:bCs/>
                <w:sz w:val="20"/>
                <w:szCs w:val="20"/>
              </w:rPr>
            </w:pPr>
            <w:r w:rsidRPr="00F46243">
              <w:rPr>
                <w:rFonts w:ascii="Times New Roman" w:hAnsi="Times New Roman" w:cs="Times New Roman"/>
                <w:b/>
                <w:bCs/>
                <w:sz w:val="20"/>
                <w:szCs w:val="20"/>
              </w:rPr>
              <w:t>Formula</w:t>
            </w:r>
          </w:p>
        </w:tc>
        <w:tc>
          <w:tcPr>
            <w:tcW w:w="2123" w:type="dxa"/>
            <w:tcBorders>
              <w:bottom w:val="single" w:sz="4" w:space="0" w:color="auto"/>
            </w:tcBorders>
            <w:vAlign w:val="center"/>
          </w:tcPr>
          <w:p w14:paraId="3DE41977" w14:textId="77777777" w:rsidR="00C56196" w:rsidRPr="00F46243" w:rsidRDefault="00C56196" w:rsidP="0048413F">
            <w:pPr>
              <w:pStyle w:val="NoSpacing"/>
              <w:jc w:val="center"/>
              <w:rPr>
                <w:rFonts w:ascii="Times New Roman" w:hAnsi="Times New Roman" w:cs="Times New Roman"/>
                <w:b/>
                <w:bCs/>
                <w:sz w:val="20"/>
                <w:szCs w:val="20"/>
              </w:rPr>
            </w:pPr>
            <w:r w:rsidRPr="00F46243">
              <w:rPr>
                <w:rFonts w:ascii="Times New Roman" w:hAnsi="Times New Roman" w:cs="Times New Roman"/>
                <w:b/>
                <w:bCs/>
                <w:sz w:val="20"/>
                <w:szCs w:val="20"/>
              </w:rPr>
              <w:t>Citation</w:t>
            </w:r>
          </w:p>
        </w:tc>
      </w:tr>
      <w:tr w:rsidR="00C56196" w:rsidRPr="00F46243" w14:paraId="31161094" w14:textId="77777777" w:rsidTr="0048413F">
        <w:trPr>
          <w:trHeight w:val="432"/>
        </w:trPr>
        <w:tc>
          <w:tcPr>
            <w:tcW w:w="3455" w:type="dxa"/>
            <w:tcBorders>
              <w:top w:val="single" w:sz="4" w:space="0" w:color="auto"/>
            </w:tcBorders>
            <w:vAlign w:val="center"/>
          </w:tcPr>
          <w:p w14:paraId="280C601A"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Enhanced Vegetation Index</w:t>
            </w:r>
          </w:p>
        </w:tc>
        <w:tc>
          <w:tcPr>
            <w:tcW w:w="1450" w:type="dxa"/>
            <w:tcBorders>
              <w:top w:val="single" w:sz="4" w:space="0" w:color="auto"/>
            </w:tcBorders>
            <w:vAlign w:val="center"/>
          </w:tcPr>
          <w:p w14:paraId="7DCF8DBF"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EVI</w:t>
            </w:r>
          </w:p>
        </w:tc>
        <w:tc>
          <w:tcPr>
            <w:tcW w:w="2561" w:type="dxa"/>
            <w:tcBorders>
              <w:top w:val="single" w:sz="4" w:space="0" w:color="auto"/>
            </w:tcBorders>
            <w:vAlign w:val="center"/>
          </w:tcPr>
          <w:p w14:paraId="1E7DE375"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2.5(NIR-RED)</m:t>
                    </m:r>
                  </m:num>
                  <m:den>
                    <m:r>
                      <w:rPr>
                        <w:rFonts w:ascii="Cambria Math" w:hAnsi="Cambria Math" w:cs="Times New Roman"/>
                        <w:sz w:val="16"/>
                        <w:szCs w:val="16"/>
                      </w:rPr>
                      <m:t>NIR+6*RED-7.5*BLUE+1</m:t>
                    </m:r>
                  </m:den>
                </m:f>
              </m:oMath>
            </m:oMathPara>
          </w:p>
        </w:tc>
        <w:tc>
          <w:tcPr>
            <w:tcW w:w="2123" w:type="dxa"/>
            <w:tcBorders>
              <w:top w:val="single" w:sz="4" w:space="0" w:color="auto"/>
            </w:tcBorders>
            <w:vAlign w:val="center"/>
          </w:tcPr>
          <w:p w14:paraId="5E8BB7C6" w14:textId="65B248F0" w:rsidR="00C56196" w:rsidRPr="007A39B6" w:rsidRDefault="00C56196" w:rsidP="0048413F">
            <w:pPr>
              <w:pStyle w:val="NoSpacing"/>
              <w:jc w:val="center"/>
              <w:rPr>
                <w:rFonts w:ascii="Times New Roman" w:hAnsi="Times New Roman" w:cs="Times New Roman"/>
                <w:sz w:val="16"/>
                <w:szCs w:val="16"/>
                <w:highlight w:val="yellow"/>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AuthorYear="1"&gt;&lt;Author&gt;Huete&lt;/Author&gt;&lt;Year&gt;2002&lt;/Year&gt;&lt;RecNum&gt;1934&lt;/RecNum&gt;&lt;DisplayText&gt;Huete et al. (2002)&lt;/DisplayText&gt;&lt;record&gt;&lt;rec-number&gt;1934&lt;/rec-number&gt;&lt;foreign-keys&gt;&lt;key app="EN" db-id="przrz2xfys0et6es02qx0adprs59z2erxf5t" timestamp="0"&gt;1934&lt;/key&gt;&lt;/foreign-keys&gt;&lt;ref-type name="Journal Article"&gt;17&lt;/ref-type&gt;&lt;contributors&gt;&lt;authors&gt;&lt;author&gt;Huete, A&lt;/author&gt;&lt;author&gt;Didan, Kamel&lt;/author&gt;&lt;author&gt;Miura, Tomoaki&lt;/author&gt;&lt;author&gt;Rodriguez, E Patricia&lt;/author&gt;&lt;author&gt;Gao, Xiang&lt;/author&gt;&lt;author&gt;Ferreira, Laerte G&lt;/author&gt;&lt;/authors&gt;&lt;/contributors&gt;&lt;titles&gt;&lt;title&gt;Overview of the radiometric and biophysical performance of the MODIS vegetation indices&lt;/title&gt;&lt;secondary-title&gt;Remote sensing of environment&lt;/secondary-title&gt;&lt;/titles&gt;&lt;periodical&gt;&lt;full-title&gt;Remote Sensing of Environment&lt;/full-title&gt;&lt;/periodical&gt;&lt;pages&gt;195-213&lt;/pages&gt;&lt;volume&gt;83&lt;/volume&gt;&lt;number&gt;1&lt;/number&gt;&lt;dates&gt;&lt;year&gt;2002&lt;/year&gt;&lt;/dates&gt;&lt;isbn&gt;0034-4257&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Huete et al. (2002)</w:t>
            </w:r>
            <w:r w:rsidRPr="007A39B6">
              <w:rPr>
                <w:rFonts w:ascii="Times New Roman" w:hAnsi="Times New Roman" w:cs="Times New Roman"/>
                <w:sz w:val="16"/>
                <w:szCs w:val="16"/>
              </w:rPr>
              <w:fldChar w:fldCharType="end"/>
            </w:r>
          </w:p>
        </w:tc>
      </w:tr>
      <w:tr w:rsidR="00C56196" w:rsidRPr="00F46243" w14:paraId="2E7D5C84" w14:textId="77777777" w:rsidTr="0048413F">
        <w:trPr>
          <w:trHeight w:val="432"/>
        </w:trPr>
        <w:tc>
          <w:tcPr>
            <w:tcW w:w="3455" w:type="dxa"/>
            <w:vAlign w:val="center"/>
          </w:tcPr>
          <w:p w14:paraId="3686DBF4"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Enhanced Vegetation Index</w:t>
            </w:r>
            <w:r>
              <w:rPr>
                <w:rFonts w:ascii="Times New Roman" w:hAnsi="Times New Roman" w:cs="Times New Roman"/>
                <w:sz w:val="16"/>
                <w:szCs w:val="16"/>
              </w:rPr>
              <w:t xml:space="preserve"> (</w:t>
            </w:r>
            <w:r w:rsidRPr="007A39B6">
              <w:rPr>
                <w:rFonts w:ascii="Times New Roman" w:hAnsi="Times New Roman" w:cs="Times New Roman"/>
                <w:sz w:val="16"/>
                <w:szCs w:val="16"/>
              </w:rPr>
              <w:t>2-band</w:t>
            </w:r>
            <w:r>
              <w:rPr>
                <w:rFonts w:ascii="Times New Roman" w:hAnsi="Times New Roman" w:cs="Times New Roman"/>
                <w:sz w:val="16"/>
                <w:szCs w:val="16"/>
              </w:rPr>
              <w:t>)</w:t>
            </w:r>
          </w:p>
        </w:tc>
        <w:tc>
          <w:tcPr>
            <w:tcW w:w="1450" w:type="dxa"/>
            <w:vAlign w:val="center"/>
          </w:tcPr>
          <w:p w14:paraId="6EB0DF7A"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EVI2</w:t>
            </w:r>
          </w:p>
        </w:tc>
        <w:tc>
          <w:tcPr>
            <w:tcW w:w="2561" w:type="dxa"/>
            <w:vAlign w:val="center"/>
          </w:tcPr>
          <w:p w14:paraId="127A423C"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2.5*(NIR-RED)</m:t>
                    </m:r>
                  </m:num>
                  <m:den>
                    <m:r>
                      <w:rPr>
                        <w:rFonts w:ascii="Cambria Math" w:hAnsi="Cambria Math" w:cs="Times New Roman"/>
                        <w:sz w:val="16"/>
                        <w:szCs w:val="16"/>
                      </w:rPr>
                      <m:t>NIR+2.5*RED+1</m:t>
                    </m:r>
                  </m:den>
                </m:f>
              </m:oMath>
            </m:oMathPara>
          </w:p>
        </w:tc>
        <w:tc>
          <w:tcPr>
            <w:tcW w:w="2123" w:type="dxa"/>
            <w:vAlign w:val="center"/>
          </w:tcPr>
          <w:p w14:paraId="774BB576" w14:textId="387C5A10"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AuthorYear="1"&gt;&lt;Author&gt;Jiang&lt;/Author&gt;&lt;Year&gt;2008&lt;/Year&gt;&lt;RecNum&gt;3341&lt;/RecNum&gt;&lt;DisplayText&gt;Jiang et al. (2008)&lt;/DisplayText&gt;&lt;record&gt;&lt;rec-number&gt;3341&lt;/rec-number&gt;&lt;foreign-keys&gt;&lt;key app="EN" db-id="przrz2xfys0et6es02qx0adprs59z2erxf5t" timestamp="0"&gt;3341&lt;/key&gt;&lt;/foreign-keys&gt;&lt;ref-type name="Journal Article"&gt;17&lt;/ref-type&gt;&lt;contributors&gt;&lt;authors&gt;&lt;author&gt;Jiang, Zhangyan&lt;/author&gt;&lt;author&gt;Huete, Alfredo R&lt;/author&gt;&lt;author&gt;Didan, Kamel&lt;/author&gt;&lt;author&gt;Miura, Tomoaki&lt;/author&gt;&lt;/authors&gt;&lt;/contributors&gt;&lt;titles&gt;&lt;title&gt;Development of a two-band enhanced vegetation index without a blue band&lt;/title&gt;&lt;secondary-title&gt;Remote Sensing of Environment&lt;/secondary-title&gt;&lt;/titles&gt;&lt;periodical&gt;&lt;full-title&gt;Remote Sensing of Environment&lt;/full-title&gt;&lt;/periodical&gt;&lt;pages&gt;3833-3845&lt;/pages&gt;&lt;volume&gt;112&lt;/volume&gt;&lt;number&gt;10&lt;/number&gt;&lt;dates&gt;&lt;year&gt;2008&lt;/year&gt;&lt;/dates&gt;&lt;isbn&gt;0034-4257&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Jiang et al. (2008)</w:t>
            </w:r>
            <w:r w:rsidRPr="007A39B6">
              <w:rPr>
                <w:rFonts w:ascii="Times New Roman" w:hAnsi="Times New Roman" w:cs="Times New Roman"/>
                <w:sz w:val="16"/>
                <w:szCs w:val="16"/>
              </w:rPr>
              <w:fldChar w:fldCharType="end"/>
            </w:r>
          </w:p>
        </w:tc>
      </w:tr>
      <w:tr w:rsidR="00C56196" w:rsidRPr="00F46243" w14:paraId="010845C7" w14:textId="77777777" w:rsidTr="0048413F">
        <w:trPr>
          <w:trHeight w:val="432"/>
        </w:trPr>
        <w:tc>
          <w:tcPr>
            <w:tcW w:w="3455" w:type="dxa"/>
            <w:vAlign w:val="center"/>
          </w:tcPr>
          <w:p w14:paraId="1A52F61E"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Moisture Stress Index</w:t>
            </w:r>
          </w:p>
        </w:tc>
        <w:tc>
          <w:tcPr>
            <w:tcW w:w="1450" w:type="dxa"/>
            <w:vAlign w:val="center"/>
          </w:tcPr>
          <w:p w14:paraId="7BB89F48"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MSI</w:t>
            </w:r>
          </w:p>
        </w:tc>
        <w:tc>
          <w:tcPr>
            <w:tcW w:w="2561" w:type="dxa"/>
            <w:vAlign w:val="center"/>
          </w:tcPr>
          <w:p w14:paraId="74C38ACF"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SWIR1</m:t>
                    </m:r>
                  </m:num>
                  <m:den>
                    <m:r>
                      <w:rPr>
                        <w:rFonts w:ascii="Cambria Math" w:hAnsi="Cambria Math" w:cs="Times New Roman"/>
                        <w:sz w:val="16"/>
                        <w:szCs w:val="16"/>
                      </w:rPr>
                      <m:t>NIR</m:t>
                    </m:r>
                  </m:den>
                </m:f>
              </m:oMath>
            </m:oMathPara>
          </w:p>
        </w:tc>
        <w:tc>
          <w:tcPr>
            <w:tcW w:w="2123" w:type="dxa"/>
            <w:vAlign w:val="center"/>
          </w:tcPr>
          <w:p w14:paraId="0CB11892" w14:textId="2D1F472A" w:rsidR="00C56196" w:rsidRPr="007A39B6" w:rsidRDefault="006370FB" w:rsidP="0048413F">
            <w:pPr>
              <w:pStyle w:val="NoSpacing"/>
              <w:jc w:val="center"/>
              <w:rPr>
                <w:rFonts w:ascii="Times New Roman" w:hAnsi="Times New Roman" w:cs="Times New Roman"/>
                <w:sz w:val="16"/>
                <w:szCs w:val="16"/>
              </w:rPr>
            </w:pPr>
            <w:r>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AuthorYear="1"&gt;&lt;Author&gt;Rock&lt;/Author&gt;&lt;Year&gt;1986&lt;/Year&gt;&lt;RecNum&gt;4641&lt;/RecNum&gt;&lt;DisplayText&gt;Rock et al. (1986)&lt;/DisplayText&gt;&lt;record&gt;&lt;rec-number&gt;4641&lt;/rec-number&gt;&lt;foreign-keys&gt;&lt;key app="EN" db-id="przrz2xfys0et6es02qx0adprs59z2erxf5t" timestamp="1637620581"&gt;4641&lt;/key&gt;&lt;/foreign-keys&gt;&lt;ref-type name="Journal Article"&gt;17&lt;/ref-type&gt;&lt;contributors&gt;&lt;authors&gt;&lt;author&gt;Rock, BN&lt;/author&gt;&lt;author&gt;Vogelmann, JE&lt;/author&gt;&lt;author&gt;Williams, DL&lt;/author&gt;&lt;author&gt;Vogelmann, AF&lt;/author&gt;&lt;author&gt;Hoshizaki, T&lt;/author&gt;&lt;/authors&gt;&lt;/contributors&gt;&lt;titles&gt;&lt;title&gt;Remote detection of forest damage&lt;/title&gt;&lt;secondary-title&gt;Bioscience&lt;/secondary-title&gt;&lt;/titles&gt;&lt;periodical&gt;&lt;full-title&gt;BioScience&lt;/full-title&gt;&lt;/periodical&gt;&lt;pages&gt;439-445&lt;/pages&gt;&lt;volume&gt;36&lt;/volume&gt;&lt;number&gt;7&lt;/number&gt;&lt;dates&gt;&lt;year&gt;1986&lt;/year&gt;&lt;/dates&gt;&lt;isbn&gt;0006-3568&lt;/isbn&gt;&lt;urls&gt;&lt;/urls&gt;&lt;/record&gt;&lt;/Cite&gt;&lt;/EndNote&gt;</w:instrText>
            </w:r>
            <w:r>
              <w:rPr>
                <w:rFonts w:ascii="Times New Roman" w:hAnsi="Times New Roman" w:cs="Times New Roman"/>
                <w:sz w:val="16"/>
                <w:szCs w:val="16"/>
              </w:rPr>
              <w:fldChar w:fldCharType="separate"/>
            </w:r>
            <w:r w:rsidR="00DD6183">
              <w:rPr>
                <w:rFonts w:ascii="Times New Roman" w:hAnsi="Times New Roman" w:cs="Times New Roman"/>
                <w:noProof/>
                <w:sz w:val="16"/>
                <w:szCs w:val="16"/>
              </w:rPr>
              <w:t>Rock et al. (1986)</w:t>
            </w:r>
            <w:r>
              <w:rPr>
                <w:rFonts w:ascii="Times New Roman" w:hAnsi="Times New Roman" w:cs="Times New Roman"/>
                <w:sz w:val="16"/>
                <w:szCs w:val="16"/>
              </w:rPr>
              <w:fldChar w:fldCharType="end"/>
            </w:r>
          </w:p>
        </w:tc>
      </w:tr>
      <w:tr w:rsidR="00C56196" w:rsidRPr="00F46243" w14:paraId="64157F0C" w14:textId="77777777" w:rsidTr="0048413F">
        <w:trPr>
          <w:trHeight w:val="432"/>
        </w:trPr>
        <w:tc>
          <w:tcPr>
            <w:tcW w:w="3455" w:type="dxa"/>
            <w:vAlign w:val="center"/>
          </w:tcPr>
          <w:p w14:paraId="35698144"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Near Infrared Vegetation Index</w:t>
            </w:r>
          </w:p>
        </w:tc>
        <w:tc>
          <w:tcPr>
            <w:tcW w:w="1450" w:type="dxa"/>
            <w:vAlign w:val="center"/>
          </w:tcPr>
          <w:p w14:paraId="2B90DA5C" w14:textId="77777777" w:rsidR="00C56196" w:rsidRPr="007A39B6" w:rsidRDefault="00C56196" w:rsidP="0048413F">
            <w:pPr>
              <w:pStyle w:val="NoSpacing"/>
              <w:jc w:val="center"/>
              <w:rPr>
                <w:rFonts w:ascii="Times New Roman" w:hAnsi="Times New Roman" w:cs="Times New Roman"/>
                <w:sz w:val="16"/>
                <w:szCs w:val="16"/>
              </w:rPr>
            </w:pPr>
            <w:proofErr w:type="spellStart"/>
            <w:r w:rsidRPr="007A39B6">
              <w:rPr>
                <w:rFonts w:ascii="Times New Roman" w:hAnsi="Times New Roman" w:cs="Times New Roman"/>
                <w:sz w:val="16"/>
                <w:szCs w:val="16"/>
              </w:rPr>
              <w:t>NIRv</w:t>
            </w:r>
            <w:proofErr w:type="spellEnd"/>
          </w:p>
        </w:tc>
        <w:tc>
          <w:tcPr>
            <w:tcW w:w="2561" w:type="dxa"/>
            <w:vAlign w:val="center"/>
          </w:tcPr>
          <w:p w14:paraId="6F15B364" w14:textId="77777777" w:rsidR="00C56196" w:rsidRPr="007A39B6" w:rsidRDefault="002E7BE5" w:rsidP="0048413F">
            <w:pPr>
              <w:pStyle w:val="NoSpacing"/>
              <w:jc w:val="center"/>
              <w:rPr>
                <w:rFonts w:ascii="Times New Roman" w:eastAsia="DengXi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NIR*(NIR-RED)</m:t>
                    </m:r>
                  </m:num>
                  <m:den>
                    <m:r>
                      <w:rPr>
                        <w:rFonts w:ascii="Cambria Math" w:hAnsi="Cambria Math" w:cs="Times New Roman"/>
                        <w:sz w:val="16"/>
                        <w:szCs w:val="16"/>
                      </w:rPr>
                      <m:t>NIR+RED</m:t>
                    </m:r>
                  </m:den>
                </m:f>
              </m:oMath>
            </m:oMathPara>
          </w:p>
        </w:tc>
        <w:tc>
          <w:tcPr>
            <w:tcW w:w="2123" w:type="dxa"/>
            <w:vAlign w:val="center"/>
          </w:tcPr>
          <w:p w14:paraId="2E8FF778" w14:textId="4A2DF08D"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1B11B4">
              <w:rPr>
                <w:rFonts w:ascii="Times New Roman" w:hAnsi="Times New Roman" w:cs="Times New Roman"/>
                <w:sz w:val="16"/>
                <w:szCs w:val="16"/>
              </w:rPr>
              <w:instrText xml:space="preserve"> ADDIN EN.CITE &lt;EndNote&gt;&lt;Cite AuthorYear="1"&gt;&lt;Author&gt;Badgley&lt;/Author&gt;&lt;Year&gt;2017&lt;/Year&gt;&lt;RecNum&gt;3608&lt;/RecNum&gt;&lt;DisplayText&gt;Badgley et al. (2017)&lt;/DisplayText&gt;&lt;record&gt;&lt;rec-number&gt;3608&lt;/rec-number&gt;&lt;foreign-keys&gt;&lt;key app="EN" db-id="przrz2xfys0et6es02qx0adprs59z2erxf5t" timestamp="1520550934"&gt;3608&lt;/key&gt;&lt;/foreign-keys&gt;&lt;ref-type name="Journal Article"&gt;17&lt;/ref-type&gt;&lt;contributors&gt;&lt;authors&gt;&lt;author&gt;Badgley, Grayson&lt;/author&gt;&lt;author&gt;Field, Christopher B.&lt;/author&gt;&lt;author&gt;Berry, Joseph A.&lt;/author&gt;&lt;/authors&gt;&lt;/contributors&gt;&lt;titles&gt;&lt;title&gt;Canopy near-infrared reflectance and terrestrial photosynthesis&lt;/title&gt;&lt;secondary-title&gt;Science Advances&lt;/secondary-title&gt;&lt;/titles&gt;&lt;periodical&gt;&lt;full-title&gt;Science Advances&lt;/full-title&gt;&lt;/periodical&gt;&lt;pages&gt;e1602244&lt;/pages&gt;&lt;volume&gt;3&lt;/volume&gt;&lt;number&gt;3&lt;/number&gt;&lt;dates&gt;&lt;year&gt;2017&lt;/year&gt;&lt;/dates&gt;&lt;work-type&gt;10.1126/sciadv.1602244&lt;/work-type&gt;&lt;urls&gt;&lt;related-urls&gt;&lt;url&gt;http://advances.sciencemag.org/content/3/3/e1602244.abstract&lt;/url&gt;&lt;/related-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Badgley et al. (2017)</w:t>
            </w:r>
            <w:r w:rsidRPr="007A39B6">
              <w:rPr>
                <w:rFonts w:ascii="Times New Roman" w:hAnsi="Times New Roman" w:cs="Times New Roman"/>
                <w:sz w:val="16"/>
                <w:szCs w:val="16"/>
              </w:rPr>
              <w:fldChar w:fldCharType="end"/>
            </w:r>
          </w:p>
        </w:tc>
      </w:tr>
      <w:tr w:rsidR="00C56196" w:rsidRPr="00F46243" w14:paraId="19298D7A" w14:textId="77777777" w:rsidTr="0048413F">
        <w:trPr>
          <w:trHeight w:val="432"/>
        </w:trPr>
        <w:tc>
          <w:tcPr>
            <w:tcW w:w="3455" w:type="dxa"/>
            <w:vAlign w:val="center"/>
          </w:tcPr>
          <w:p w14:paraId="27B7E200"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Burn Ratio</w:t>
            </w:r>
          </w:p>
        </w:tc>
        <w:tc>
          <w:tcPr>
            <w:tcW w:w="1450" w:type="dxa"/>
            <w:vAlign w:val="center"/>
          </w:tcPr>
          <w:p w14:paraId="5465F064"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NBR</w:t>
            </w:r>
          </w:p>
        </w:tc>
        <w:tc>
          <w:tcPr>
            <w:tcW w:w="2561" w:type="dxa"/>
            <w:vAlign w:val="center"/>
          </w:tcPr>
          <w:p w14:paraId="65C416B9" w14:textId="77777777" w:rsidR="00C56196" w:rsidRPr="007A39B6" w:rsidRDefault="002E7BE5" w:rsidP="0048413F">
            <w:pPr>
              <w:pStyle w:val="NoSpacing"/>
              <w:jc w:val="center"/>
              <w:rPr>
                <w:rFonts w:ascii="Times New Roman" w:eastAsia="DengXi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SWIR1-SWIR2</m:t>
                    </m:r>
                  </m:num>
                  <m:den>
                    <m:r>
                      <w:rPr>
                        <w:rFonts w:ascii="Cambria Math" w:hAnsi="Cambria Math" w:cs="Times New Roman"/>
                        <w:sz w:val="16"/>
                        <w:szCs w:val="16"/>
                      </w:rPr>
                      <m:t>SWIR1+SWIR2</m:t>
                    </m:r>
                  </m:den>
                </m:f>
              </m:oMath>
            </m:oMathPara>
          </w:p>
        </w:tc>
        <w:tc>
          <w:tcPr>
            <w:tcW w:w="2123" w:type="dxa"/>
            <w:vAlign w:val="center"/>
          </w:tcPr>
          <w:p w14:paraId="2EA8B4B7" w14:textId="24B19BEF"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AuthorYear="1"&gt;&lt;Author&gt;Key&lt;/Author&gt;&lt;Year&gt;1999&lt;/Year&gt;&lt;RecNum&gt;3683&lt;/RecNum&gt;&lt;DisplayText&gt;Key and Benson (1999)&lt;/DisplayText&gt;&lt;record&gt;&lt;rec-number&gt;3683&lt;/rec-number&gt;&lt;foreign-keys&gt;&lt;key app="EN" db-id="przrz2xfys0et6es02qx0adprs59z2erxf5t" timestamp="1534191088"&gt;3683&lt;/key&gt;&lt;/foreign-keys&gt;&lt;ref-type name="Journal Article"&gt;17&lt;/ref-type&gt;&lt;contributors&gt;&lt;authors&gt;&lt;author&gt;Key, Carl H&lt;/author&gt;&lt;author&gt;Benson, Nate C&lt;/author&gt;&lt;/authors&gt;&lt;/contributors&gt;&lt;titles&gt;&lt;title&gt;The Normalized Burn Ratio (NBR): A Landsat TM radiometric measure of burn severity&lt;/title&gt;&lt;secondary-title&gt;United States Geological Survey, Northern Rocky Mountain Science Center.(Bozeman, MT)&lt;/secondary-title&gt;&lt;/titles&gt;&lt;periodical&gt;&lt;full-title&gt;United States Geological Survey, Northern Rocky Mountain Science Center.(Bozeman, MT)&lt;/full-title&gt;&lt;/periodical&gt;&lt;dates&gt;&lt;year&gt;1999&lt;/year&gt;&lt;/dates&gt;&lt;urls&gt;&lt;/urls&gt;&lt;/record&gt;&lt;/Cite&gt;&lt;/EndNote&gt;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Key and Benson (1999)</w:t>
            </w:r>
            <w:r w:rsidRPr="007A39B6">
              <w:rPr>
                <w:rFonts w:ascii="Times New Roman" w:hAnsi="Times New Roman" w:cs="Times New Roman"/>
                <w:sz w:val="16"/>
                <w:szCs w:val="16"/>
              </w:rPr>
              <w:fldChar w:fldCharType="end"/>
            </w:r>
          </w:p>
        </w:tc>
      </w:tr>
      <w:tr w:rsidR="00C56196" w:rsidRPr="00F46243" w14:paraId="75F43BF0" w14:textId="77777777" w:rsidTr="0048413F">
        <w:trPr>
          <w:trHeight w:val="432"/>
        </w:trPr>
        <w:tc>
          <w:tcPr>
            <w:tcW w:w="3455" w:type="dxa"/>
            <w:vAlign w:val="center"/>
          </w:tcPr>
          <w:p w14:paraId="6A252F40"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Difference Infrared Index</w:t>
            </w:r>
          </w:p>
        </w:tc>
        <w:tc>
          <w:tcPr>
            <w:tcW w:w="1450" w:type="dxa"/>
            <w:vAlign w:val="center"/>
          </w:tcPr>
          <w:p w14:paraId="2F92915A"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NDII</w:t>
            </w:r>
          </w:p>
        </w:tc>
        <w:tc>
          <w:tcPr>
            <w:tcW w:w="2561" w:type="dxa"/>
            <w:vAlign w:val="center"/>
          </w:tcPr>
          <w:p w14:paraId="24DF0123"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NIR+SWIR1</m:t>
                    </m:r>
                  </m:num>
                  <m:den>
                    <m:r>
                      <w:rPr>
                        <w:rFonts w:ascii="Cambria Math" w:hAnsi="Cambria Math" w:cs="Times New Roman"/>
                        <w:sz w:val="16"/>
                        <w:szCs w:val="16"/>
                      </w:rPr>
                      <m:t>NIR+SWIR1</m:t>
                    </m:r>
                  </m:den>
                </m:f>
              </m:oMath>
            </m:oMathPara>
          </w:p>
        </w:tc>
        <w:tc>
          <w:tcPr>
            <w:tcW w:w="2123" w:type="dxa"/>
            <w:vAlign w:val="center"/>
          </w:tcPr>
          <w:p w14:paraId="1A3B7495" w14:textId="01F2348E" w:rsidR="00C56196" w:rsidRPr="00477254" w:rsidRDefault="00477254" w:rsidP="0048413F">
            <w:pPr>
              <w:pStyle w:val="NoSpacing"/>
              <w:jc w:val="center"/>
              <w:rPr>
                <w:rFonts w:ascii="Times New Roman" w:hAnsi="Times New Roman" w:cs="Times New Roman"/>
                <w:sz w:val="16"/>
                <w:szCs w:val="16"/>
              </w:rPr>
            </w:pPr>
            <w:r w:rsidRPr="00477254">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AuthorYear="1"&gt;&lt;Author&gt;Hardisky&lt;/Author&gt;&lt;Year&gt;1983&lt;/Year&gt;&lt;RecNum&gt;4644&lt;/RecNum&gt;&lt;DisplayText&gt;Hardisky et al. (1983)&lt;/DisplayText&gt;&lt;record&gt;&lt;rec-number&gt;4644&lt;/rec-number&gt;&lt;foreign-keys&gt;&lt;key app="EN" db-id="przrz2xfys0et6es02qx0adprs59z2erxf5t" timestamp="1637709170"&gt;4644&lt;/key&gt;&lt;/foreign-keys&gt;&lt;ref-type name="Journal Article"&gt;17&lt;/ref-type&gt;&lt;contributors&gt;&lt;authors&gt;&lt;author&gt;Hardisky, M&lt;/author&gt;&lt;author&gt;Klemas, V&lt;/author&gt;&lt;author&gt;Smart, M&lt;/author&gt;&lt;/authors&gt;&lt;/contributors&gt;&lt;titles&gt;&lt;title&gt;The influence of soil salinity, growth form, and leaf moisture on the spectral radiance of Spartina alterniflora&lt;/title&gt;&lt;secondary-title&gt;Photogrammetric Engineering &amp;amp; Remote Sensing&lt;/secondary-title&gt;&lt;/titles&gt;&lt;periodical&gt;&lt;full-title&gt;Photogrammetric Engineering &amp;amp; Remote Sensing&lt;/full-title&gt;&lt;/periodical&gt;&lt;pages&gt;77-83&lt;/pages&gt;&lt;volume&gt;49&lt;/volume&gt;&lt;number&gt;1&lt;/number&gt;&lt;dates&gt;&lt;year&gt;1983&lt;/year&gt;&lt;/dates&gt;&lt;urls&gt;&lt;/urls&gt;&lt;/record&gt;&lt;/Cite&gt;&lt;/EndNote&gt;</w:instrText>
            </w:r>
            <w:r w:rsidRPr="00477254">
              <w:rPr>
                <w:rFonts w:ascii="Times New Roman" w:hAnsi="Times New Roman" w:cs="Times New Roman"/>
                <w:sz w:val="16"/>
                <w:szCs w:val="16"/>
              </w:rPr>
              <w:fldChar w:fldCharType="separate"/>
            </w:r>
            <w:r w:rsidR="00DD6183">
              <w:rPr>
                <w:rFonts w:ascii="Times New Roman" w:hAnsi="Times New Roman" w:cs="Times New Roman"/>
                <w:noProof/>
                <w:sz w:val="16"/>
                <w:szCs w:val="16"/>
              </w:rPr>
              <w:t>Hardisky et al. (1983)</w:t>
            </w:r>
            <w:r w:rsidRPr="00477254">
              <w:rPr>
                <w:rFonts w:ascii="Times New Roman" w:hAnsi="Times New Roman" w:cs="Times New Roman"/>
                <w:sz w:val="16"/>
                <w:szCs w:val="16"/>
              </w:rPr>
              <w:fldChar w:fldCharType="end"/>
            </w:r>
          </w:p>
        </w:tc>
      </w:tr>
      <w:tr w:rsidR="00C56196" w:rsidRPr="00F46243" w14:paraId="05DD211C" w14:textId="77777777" w:rsidTr="0048413F">
        <w:trPr>
          <w:trHeight w:val="432"/>
        </w:trPr>
        <w:tc>
          <w:tcPr>
            <w:tcW w:w="3455" w:type="dxa"/>
            <w:vAlign w:val="center"/>
          </w:tcPr>
          <w:p w14:paraId="35AC4ECA"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Difference Moisture Index</w:t>
            </w:r>
          </w:p>
        </w:tc>
        <w:tc>
          <w:tcPr>
            <w:tcW w:w="1450" w:type="dxa"/>
            <w:vAlign w:val="center"/>
          </w:tcPr>
          <w:p w14:paraId="2E5764BD"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NDMI</w:t>
            </w:r>
          </w:p>
        </w:tc>
        <w:tc>
          <w:tcPr>
            <w:tcW w:w="2561" w:type="dxa"/>
            <w:vAlign w:val="center"/>
          </w:tcPr>
          <w:p w14:paraId="69C079D4" w14:textId="77777777" w:rsidR="00C56196" w:rsidRPr="007A39B6" w:rsidRDefault="002E7BE5" w:rsidP="0048413F">
            <w:pPr>
              <w:pStyle w:val="NoSpacing"/>
              <w:jc w:val="center"/>
              <w:rPr>
                <w:rFonts w:ascii="Times New Roman" w:eastAsia="DengXi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NIR-SWIR1</m:t>
                    </m:r>
                  </m:num>
                  <m:den>
                    <m:r>
                      <w:rPr>
                        <w:rFonts w:ascii="Cambria Math" w:hAnsi="Cambria Math" w:cs="Times New Roman"/>
                        <w:sz w:val="16"/>
                        <w:szCs w:val="16"/>
                      </w:rPr>
                      <m:t>NIR+SWIR1</m:t>
                    </m:r>
                  </m:den>
                </m:f>
              </m:oMath>
            </m:oMathPara>
          </w:p>
        </w:tc>
        <w:tc>
          <w:tcPr>
            <w:tcW w:w="2123" w:type="dxa"/>
            <w:vAlign w:val="center"/>
          </w:tcPr>
          <w:p w14:paraId="180EABAF" w14:textId="79BF25F1"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AuthorYear="1"&gt;&lt;Author&gt;Gao&lt;/Author&gt;&lt;Year&gt;1996&lt;/Year&gt;&lt;RecNum&gt;4495&lt;/RecNum&gt;&lt;DisplayText&gt;Gao (1996)&lt;/DisplayText&gt;&lt;record&gt;&lt;rec-number&gt;4495&lt;/rec-number&gt;&lt;foreign-keys&gt;&lt;key app="EN" db-id="przrz2xfys0et6es02qx0adprs59z2erxf5t" timestamp="1618504483"&gt;4495&lt;/key&gt;&lt;/foreign-keys&gt;&lt;ref-type name="Journal Article"&gt;17&lt;/ref-type&gt;&lt;contributors&gt;&lt;authors&gt;&lt;author&gt;Gao, Bo-Cai&lt;/author&gt;&lt;/authors&gt;&lt;/contributors&gt;&lt;titles&gt;&lt;title&gt;NDWI—A normalized difference water index for remote sensing of vegetation liquid water from space&lt;/title&gt;&lt;secondary-title&gt;Remote sensing of environment&lt;/secondary-title&gt;&lt;/titles&gt;&lt;periodical&gt;&lt;full-title&gt;Remote Sensing of Environment&lt;/full-title&gt;&lt;/periodical&gt;&lt;pages&gt;257-266&lt;/pages&gt;&lt;volume&gt;58&lt;/volume&gt;&lt;number&gt;3&lt;/number&gt;&lt;dates&gt;&lt;year&gt;1996&lt;/year&gt;&lt;/dates&gt;&lt;isbn&gt;0034-4257&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Gao (1996)</w:t>
            </w:r>
            <w:r w:rsidRPr="007A39B6">
              <w:rPr>
                <w:rFonts w:ascii="Times New Roman" w:hAnsi="Times New Roman" w:cs="Times New Roman"/>
                <w:sz w:val="16"/>
                <w:szCs w:val="16"/>
              </w:rPr>
              <w:fldChar w:fldCharType="end"/>
            </w:r>
          </w:p>
        </w:tc>
      </w:tr>
      <w:tr w:rsidR="00C56196" w:rsidRPr="00F46243" w14:paraId="15F1F9A0" w14:textId="77777777" w:rsidTr="0048413F">
        <w:trPr>
          <w:trHeight w:val="432"/>
        </w:trPr>
        <w:tc>
          <w:tcPr>
            <w:tcW w:w="3455" w:type="dxa"/>
            <w:vAlign w:val="center"/>
          </w:tcPr>
          <w:p w14:paraId="0F4BDC0F"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Difference Vegetation Index</w:t>
            </w:r>
            <w:r>
              <w:rPr>
                <w:rFonts w:ascii="Times New Roman" w:hAnsi="Times New Roman" w:cs="Times New Roman"/>
                <w:sz w:val="16"/>
                <w:szCs w:val="16"/>
              </w:rPr>
              <w:t xml:space="preserve"> (red)</w:t>
            </w:r>
          </w:p>
        </w:tc>
        <w:tc>
          <w:tcPr>
            <w:tcW w:w="1450" w:type="dxa"/>
            <w:vAlign w:val="center"/>
          </w:tcPr>
          <w:p w14:paraId="6C45D75B"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NDVI</w:t>
            </w:r>
          </w:p>
        </w:tc>
        <w:tc>
          <w:tcPr>
            <w:tcW w:w="2561" w:type="dxa"/>
            <w:vAlign w:val="center"/>
          </w:tcPr>
          <w:p w14:paraId="4E63A8D5" w14:textId="77777777" w:rsidR="00C56196" w:rsidRPr="007A39B6" w:rsidRDefault="002E7BE5" w:rsidP="0048413F">
            <w:pPr>
              <w:pStyle w:val="NoSpacing"/>
              <w:jc w:val="center"/>
              <w:rPr>
                <w:rFonts w:ascii="Times New Roman" w:eastAsia="DengXi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NIR-RED</m:t>
                    </m:r>
                  </m:num>
                  <m:den>
                    <m:r>
                      <w:rPr>
                        <w:rFonts w:ascii="Cambria Math" w:hAnsi="Cambria Math" w:cs="Times New Roman"/>
                        <w:sz w:val="16"/>
                        <w:szCs w:val="16"/>
                      </w:rPr>
                      <m:t>NIR+RED</m:t>
                    </m:r>
                  </m:den>
                </m:f>
              </m:oMath>
            </m:oMathPara>
          </w:p>
        </w:tc>
        <w:tc>
          <w:tcPr>
            <w:tcW w:w="2123" w:type="dxa"/>
            <w:vAlign w:val="center"/>
          </w:tcPr>
          <w:p w14:paraId="6050C712" w14:textId="43DE9CAE"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AuthorYear="1"&gt;&lt;Author&gt;Rouse&lt;/Author&gt;&lt;Year&gt;1974&lt;/Year&gt;&lt;RecNum&gt;2741&lt;/RecNum&gt;&lt;DisplayText&gt;Rouse et al. (1974)&lt;/DisplayText&gt;&lt;record&gt;&lt;rec-number&gt;2741&lt;/rec-number&gt;&lt;foreign-keys&gt;&lt;key app="EN" db-id="przrz2xfys0et6es02qx0adprs59z2erxf5t" timestamp="0"&gt;2741&lt;/key&gt;&lt;/foreign-keys&gt;&lt;ref-type name="Journal Article"&gt;17&lt;/ref-type&gt;&lt;contributors&gt;&lt;authors&gt;&lt;author&gt;Rouse, JW&lt;/author&gt;&lt;author&gt;Haas, RH&lt;/author&gt;&lt;author&gt;Schell, JA&lt;/author&gt;&lt;author&gt;Deering, DW&lt;/author&gt;&lt;/authors&gt;&lt;/contributors&gt;&lt;titles&gt;&lt;title&gt;Monitoring vegetation systems in the Great Plains with ERTS&lt;/title&gt;&lt;secondary-title&gt;NASA special publication&lt;/secondary-title&gt;&lt;/titles&gt;&lt;pages&gt;309-317&lt;/pages&gt;&lt;volume&gt;351&lt;/volume&gt;&lt;dates&gt;&lt;year&gt;1974&lt;/year&gt;&lt;/dates&gt;&lt;urls&gt;&lt;/urls&gt;&lt;/record&gt;&lt;/Cite&gt;&lt;/EndNote&gt;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Rouse et al. (1974)</w:t>
            </w:r>
            <w:r w:rsidRPr="007A39B6">
              <w:rPr>
                <w:rFonts w:ascii="Times New Roman" w:hAnsi="Times New Roman" w:cs="Times New Roman"/>
                <w:sz w:val="16"/>
                <w:szCs w:val="16"/>
              </w:rPr>
              <w:fldChar w:fldCharType="end"/>
            </w:r>
          </w:p>
        </w:tc>
      </w:tr>
      <w:tr w:rsidR="00C56196" w:rsidRPr="00F46243" w14:paraId="6873D9D4" w14:textId="77777777" w:rsidTr="0048413F">
        <w:trPr>
          <w:trHeight w:val="432"/>
        </w:trPr>
        <w:tc>
          <w:tcPr>
            <w:tcW w:w="3455" w:type="dxa"/>
            <w:vAlign w:val="center"/>
          </w:tcPr>
          <w:p w14:paraId="7F021ACE"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lastRenderedPageBreak/>
              <w:t>Normalized Difference Vegetation Index</w:t>
            </w:r>
            <w:r>
              <w:rPr>
                <w:rFonts w:ascii="Times New Roman" w:hAnsi="Times New Roman" w:cs="Times New Roman"/>
                <w:sz w:val="16"/>
                <w:szCs w:val="16"/>
              </w:rPr>
              <w:t xml:space="preserve"> (green)</w:t>
            </w:r>
          </w:p>
        </w:tc>
        <w:tc>
          <w:tcPr>
            <w:tcW w:w="1450" w:type="dxa"/>
            <w:vAlign w:val="center"/>
          </w:tcPr>
          <w:p w14:paraId="0ECB4D12" w14:textId="77777777" w:rsidR="00C56196" w:rsidRPr="007A39B6" w:rsidRDefault="00C56196" w:rsidP="0048413F">
            <w:pPr>
              <w:pStyle w:val="NoSpacing"/>
              <w:jc w:val="center"/>
              <w:rPr>
                <w:rFonts w:ascii="Times New Roman" w:hAnsi="Times New Roman" w:cs="Times New Roman"/>
                <w:sz w:val="16"/>
                <w:szCs w:val="16"/>
              </w:rPr>
            </w:pPr>
            <w:proofErr w:type="spellStart"/>
            <w:r w:rsidRPr="007A39B6">
              <w:rPr>
                <w:rFonts w:ascii="Times New Roman" w:hAnsi="Times New Roman" w:cs="Times New Roman"/>
                <w:sz w:val="16"/>
                <w:szCs w:val="16"/>
              </w:rPr>
              <w:t>gNDVI</w:t>
            </w:r>
            <w:proofErr w:type="spellEnd"/>
          </w:p>
        </w:tc>
        <w:tc>
          <w:tcPr>
            <w:tcW w:w="2561" w:type="dxa"/>
            <w:vAlign w:val="center"/>
          </w:tcPr>
          <w:p w14:paraId="28586550" w14:textId="77777777" w:rsidR="00C56196" w:rsidRPr="007A39B6" w:rsidRDefault="002E7BE5" w:rsidP="0048413F">
            <w:pPr>
              <w:pStyle w:val="NoSpacing"/>
              <w:jc w:val="center"/>
              <w:rPr>
                <w:rFonts w:ascii="Times New Roman" w:eastAsia="DengXi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NIR-GREEN</m:t>
                    </m:r>
                  </m:num>
                  <m:den>
                    <m:r>
                      <w:rPr>
                        <w:rFonts w:ascii="Cambria Math" w:hAnsi="Cambria Math" w:cs="Times New Roman"/>
                        <w:sz w:val="16"/>
                        <w:szCs w:val="16"/>
                      </w:rPr>
                      <m:t>NIR+GREEN</m:t>
                    </m:r>
                  </m:den>
                </m:f>
              </m:oMath>
            </m:oMathPara>
          </w:p>
        </w:tc>
        <w:tc>
          <w:tcPr>
            <w:tcW w:w="2123" w:type="dxa"/>
            <w:vAlign w:val="center"/>
          </w:tcPr>
          <w:p w14:paraId="62336343" w14:textId="5C2F51D0" w:rsidR="00C56196" w:rsidRPr="007A39B6" w:rsidRDefault="00477254" w:rsidP="0048413F">
            <w:pPr>
              <w:pStyle w:val="NoSpacing"/>
              <w:jc w:val="center"/>
              <w:rPr>
                <w:rFonts w:ascii="Times New Roman" w:hAnsi="Times New Roman" w:cs="Times New Roman"/>
                <w:sz w:val="16"/>
                <w:szCs w:val="16"/>
              </w:rPr>
            </w:pPr>
            <w:r>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AuthorYear="1"&gt;&lt;Author&gt;Gitelson&lt;/Author&gt;&lt;Year&gt;1998&lt;/Year&gt;&lt;RecNum&gt;4645&lt;/RecNum&gt;&lt;DisplayText&gt;Gitelson and Merzlyak (1998)&lt;/DisplayText&gt;&lt;record&gt;&lt;rec-number&gt;4645&lt;/rec-number&gt;&lt;foreign-keys&gt;&lt;key app="EN" db-id="przrz2xfys0et6es02qx0adprs59z2erxf5t" timestamp="1637709383"&gt;4645&lt;/key&gt;&lt;/foreign-keys&gt;&lt;ref-type name="Journal Article"&gt;17&lt;/ref-type&gt;&lt;contributors&gt;&lt;authors&gt;&lt;author&gt;Gitelson, Anatoly A&lt;/author&gt;&lt;author&gt;Merzlyak, Mark N&lt;/author&gt;&lt;/authors&gt;&lt;/contributors&gt;&lt;titles&gt;&lt;title&gt;Remote sensing of chlorophyll concentration in higher plant leaves&lt;/title&gt;&lt;secondary-title&gt;Advances in Space Research&lt;/secondary-title&gt;&lt;/titles&gt;&lt;periodical&gt;&lt;full-title&gt;Advances in Space Research&lt;/full-title&gt;&lt;/periodical&gt;&lt;pages&gt;689-692&lt;/pages&gt;&lt;volume&gt;22&lt;/volume&gt;&lt;number&gt;5&lt;/number&gt;&lt;dates&gt;&lt;year&gt;1998&lt;/year&gt;&lt;/dates&gt;&lt;isbn&gt;0273-1177&lt;/isbn&gt;&lt;urls&gt;&lt;/urls&gt;&lt;/record&gt;&lt;/Cite&gt;&lt;/EndNote&gt;</w:instrText>
            </w:r>
            <w:r>
              <w:rPr>
                <w:rFonts w:ascii="Times New Roman" w:hAnsi="Times New Roman" w:cs="Times New Roman"/>
                <w:sz w:val="16"/>
                <w:szCs w:val="16"/>
              </w:rPr>
              <w:fldChar w:fldCharType="separate"/>
            </w:r>
            <w:r w:rsidR="00DD6183">
              <w:rPr>
                <w:rFonts w:ascii="Times New Roman" w:hAnsi="Times New Roman" w:cs="Times New Roman"/>
                <w:noProof/>
                <w:sz w:val="16"/>
                <w:szCs w:val="16"/>
              </w:rPr>
              <w:t>Gitelson and Merzlyak (1998)</w:t>
            </w:r>
            <w:r>
              <w:rPr>
                <w:rFonts w:ascii="Times New Roman" w:hAnsi="Times New Roman" w:cs="Times New Roman"/>
                <w:sz w:val="16"/>
                <w:szCs w:val="16"/>
              </w:rPr>
              <w:fldChar w:fldCharType="end"/>
            </w:r>
          </w:p>
        </w:tc>
      </w:tr>
      <w:tr w:rsidR="00C56196" w:rsidRPr="00F46243" w14:paraId="35A6F25A" w14:textId="77777777" w:rsidTr="0048413F">
        <w:trPr>
          <w:trHeight w:val="432"/>
        </w:trPr>
        <w:tc>
          <w:tcPr>
            <w:tcW w:w="3455" w:type="dxa"/>
            <w:vAlign w:val="center"/>
          </w:tcPr>
          <w:p w14:paraId="3F7887B6"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Difference Vegetation Index</w:t>
            </w:r>
            <w:r>
              <w:rPr>
                <w:rFonts w:ascii="Times New Roman" w:hAnsi="Times New Roman" w:cs="Times New Roman"/>
                <w:sz w:val="16"/>
                <w:szCs w:val="16"/>
              </w:rPr>
              <w:t xml:space="preserve"> (kernel)</w:t>
            </w:r>
          </w:p>
        </w:tc>
        <w:tc>
          <w:tcPr>
            <w:tcW w:w="1450" w:type="dxa"/>
            <w:vAlign w:val="center"/>
          </w:tcPr>
          <w:p w14:paraId="0DFB27F6"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kNDVI</w:t>
            </w:r>
          </w:p>
        </w:tc>
        <w:tc>
          <w:tcPr>
            <w:tcW w:w="2561" w:type="dxa"/>
            <w:vAlign w:val="center"/>
          </w:tcPr>
          <w:p w14:paraId="7738CFD9" w14:textId="77777777" w:rsidR="00C56196" w:rsidRPr="007A39B6" w:rsidRDefault="00C56196" w:rsidP="0048413F">
            <w:pPr>
              <w:pStyle w:val="NoSpacing"/>
              <w:jc w:val="center"/>
              <w:rPr>
                <w:rFonts w:ascii="Times New Roman" w:eastAsia="DengXian" w:hAnsi="Times New Roman" w:cs="Times New Roman"/>
                <w:sz w:val="16"/>
                <w:szCs w:val="16"/>
              </w:rPr>
            </w:pPr>
            <m:oMath>
              <m:r>
                <m:rPr>
                  <m:sty m:val="p"/>
                </m:rPr>
                <w:rPr>
                  <w:rFonts w:ascii="Cambria Math" w:hAnsi="Cambria Math" w:cs="Times New Roman"/>
                  <w:sz w:val="16"/>
                  <w:szCs w:val="16"/>
                </w:rPr>
                <m:t>tanh⁡</m:t>
              </m:r>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NIR-RED</m:t>
                  </m:r>
                </m:num>
                <m:den>
                  <m:r>
                    <w:rPr>
                      <w:rFonts w:ascii="Cambria Math" w:hAnsi="Cambria Math" w:cs="Times New Roman"/>
                      <w:sz w:val="16"/>
                      <w:szCs w:val="16"/>
                    </w:rPr>
                    <m:t>NIR+RED</m:t>
                  </m:r>
                </m:den>
              </m:f>
            </m:oMath>
            <w:r w:rsidRPr="007A39B6">
              <w:rPr>
                <w:rFonts w:ascii="Times New Roman" w:hAnsi="Times New Roman" w:cs="Times New Roman"/>
                <w:sz w:val="16"/>
                <w:szCs w:val="16"/>
              </w:rPr>
              <w:t>)</w:t>
            </w:r>
            <w:r w:rsidRPr="007A39B6">
              <w:rPr>
                <w:rFonts w:ascii="Times New Roman" w:hAnsi="Times New Roman" w:cs="Times New Roman"/>
                <w:sz w:val="16"/>
                <w:szCs w:val="16"/>
                <w:vertAlign w:val="superscript"/>
              </w:rPr>
              <w:t>2</w:t>
            </w:r>
            <w:r w:rsidRPr="007A39B6">
              <w:rPr>
                <w:rFonts w:ascii="Times New Roman" w:hAnsi="Times New Roman" w:cs="Times New Roman"/>
                <w:sz w:val="16"/>
                <w:szCs w:val="16"/>
              </w:rPr>
              <w:t>)</w:t>
            </w:r>
          </w:p>
        </w:tc>
        <w:tc>
          <w:tcPr>
            <w:tcW w:w="2123" w:type="dxa"/>
            <w:vAlign w:val="center"/>
          </w:tcPr>
          <w:p w14:paraId="598A9C9C" w14:textId="299582B8"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AuthorYear="1"&gt;&lt;Author&gt;Camps-Valls&lt;/Author&gt;&lt;Year&gt;2021&lt;/Year&gt;&lt;RecNum&gt;4476&lt;/RecNum&gt;&lt;DisplayText&gt;Camps-Valls et al. (2021)&lt;/DisplayText&gt;&lt;record&gt;&lt;rec-number&gt;4476&lt;/rec-number&gt;&lt;foreign-keys&gt;&lt;key app="EN" db-id="przrz2xfys0et6es02qx0adprs59z2erxf5t" timestamp="1614695877"&gt;4476&lt;/key&gt;&lt;/foreign-keys&gt;&lt;ref-type name="Journal Article"&gt;17&lt;/ref-type&gt;&lt;contributors&gt;&lt;authors&gt;&lt;author&gt;Camps-Valls, Gustau&lt;/author&gt;&lt;author&gt;Campos-Taberner, Manuel&lt;/author&gt;&lt;author&gt;Moreno-Martínez, Álvaro&lt;/author&gt;&lt;author&gt;Walther, Sophia&lt;/author&gt;&lt;author&gt;Duveiller, Grégory&lt;/author&gt;&lt;author&gt;Cescatti, Alessandro&lt;/author&gt;&lt;author&gt;Mahecha, Miguel D&lt;/author&gt;&lt;author&gt;Muñoz-Marí, Jordi&lt;/author&gt;&lt;author&gt;García-Haro, Francisco Javier&lt;/author&gt;&lt;author&gt;Guanter, Luis&lt;/author&gt;&lt;/authors&gt;&lt;/contributors&gt;&lt;titles&gt;&lt;title&gt;A unified vegetation index for quantifying the terrestrial biosphere&lt;/title&gt;&lt;secondary-title&gt;Science Advances&lt;/secondary-title&gt;&lt;/titles&gt;&lt;periodical&gt;&lt;full-title&gt;Science Advances&lt;/full-title&gt;&lt;/periodical&gt;&lt;pages&gt;eabc7447&lt;/pages&gt;&lt;volume&gt;7&lt;/volume&gt;&lt;number&gt;9&lt;/number&gt;&lt;dates&gt;&lt;year&gt;2021&lt;/year&gt;&lt;/dates&gt;&lt;isbn&gt;2375-2548&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Camps-Valls et al. (2021)</w:t>
            </w:r>
            <w:r w:rsidRPr="007A39B6">
              <w:rPr>
                <w:rFonts w:ascii="Times New Roman" w:hAnsi="Times New Roman" w:cs="Times New Roman"/>
                <w:sz w:val="16"/>
                <w:szCs w:val="16"/>
              </w:rPr>
              <w:fldChar w:fldCharType="end"/>
            </w:r>
          </w:p>
        </w:tc>
      </w:tr>
      <w:tr w:rsidR="00C56196" w:rsidRPr="00F46243" w14:paraId="394EDB93" w14:textId="77777777" w:rsidTr="0048413F">
        <w:trPr>
          <w:trHeight w:val="432"/>
        </w:trPr>
        <w:tc>
          <w:tcPr>
            <w:tcW w:w="3455" w:type="dxa"/>
            <w:vAlign w:val="center"/>
          </w:tcPr>
          <w:p w14:paraId="60AC2CD4"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Normalized Difference Water Index</w:t>
            </w:r>
          </w:p>
        </w:tc>
        <w:tc>
          <w:tcPr>
            <w:tcW w:w="1450" w:type="dxa"/>
            <w:vAlign w:val="center"/>
          </w:tcPr>
          <w:p w14:paraId="48409B74"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NDWI</w:t>
            </w:r>
          </w:p>
        </w:tc>
        <w:tc>
          <w:tcPr>
            <w:tcW w:w="2561" w:type="dxa"/>
            <w:vAlign w:val="center"/>
          </w:tcPr>
          <w:p w14:paraId="71989431"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GREEN-NIR</m:t>
                    </m:r>
                  </m:num>
                  <m:den>
                    <m:r>
                      <w:rPr>
                        <w:rFonts w:ascii="Cambria Math" w:hAnsi="Cambria Math" w:cs="Times New Roman"/>
                        <w:sz w:val="16"/>
                        <w:szCs w:val="16"/>
                      </w:rPr>
                      <m:t>GREEN+NIR</m:t>
                    </m:r>
                  </m:den>
                </m:f>
              </m:oMath>
            </m:oMathPara>
          </w:p>
        </w:tc>
        <w:tc>
          <w:tcPr>
            <w:tcW w:w="2123" w:type="dxa"/>
            <w:vAlign w:val="center"/>
          </w:tcPr>
          <w:p w14:paraId="057A20F4" w14:textId="58B401BC"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AuthorYear="1"&gt;&lt;Author&gt;McFeeters&lt;/Author&gt;&lt;Year&gt;1996&lt;/Year&gt;&lt;RecNum&gt;3699&lt;/RecNum&gt;&lt;DisplayText&gt;McFeeters (1996)&lt;/DisplayText&gt;&lt;record&gt;&lt;rec-number&gt;3699&lt;/rec-number&gt;&lt;foreign-keys&gt;&lt;key app="EN" db-id="przrz2xfys0et6es02qx0adprs59z2erxf5t" timestamp="1535756598"&gt;3699&lt;/key&gt;&lt;/foreign-keys&gt;&lt;ref-type name="Journal Article"&gt;17&lt;/ref-type&gt;&lt;contributors&gt;&lt;authors&gt;&lt;author&gt;McFeeters, Stuart K&lt;/author&gt;&lt;/authors&gt;&lt;/contributors&gt;&lt;titles&gt;&lt;title&gt;The use of the Normalized Difference Water Index (NDWI) in the delineation of open water features&lt;/title&gt;&lt;secondary-title&gt;International journal of remote sensing&lt;/secondary-title&gt;&lt;/titles&gt;&lt;periodical&gt;&lt;full-title&gt;International Journal of Remote Sensing&lt;/full-title&gt;&lt;/periodical&gt;&lt;pages&gt;1425-1432&lt;/pages&gt;&lt;volume&gt;17&lt;/volume&gt;&lt;number&gt;7&lt;/number&gt;&lt;dates&gt;&lt;year&gt;1996&lt;/year&gt;&lt;/dates&gt;&lt;isbn&gt;0143-1161&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McFeeters (1996)</w:t>
            </w:r>
            <w:r w:rsidRPr="007A39B6">
              <w:rPr>
                <w:rFonts w:ascii="Times New Roman" w:hAnsi="Times New Roman" w:cs="Times New Roman"/>
                <w:sz w:val="16"/>
                <w:szCs w:val="16"/>
              </w:rPr>
              <w:fldChar w:fldCharType="end"/>
            </w:r>
          </w:p>
        </w:tc>
      </w:tr>
      <w:tr w:rsidR="00C56196" w:rsidRPr="00F46243" w14:paraId="47C56172" w14:textId="77777777" w:rsidTr="0048413F">
        <w:trPr>
          <w:trHeight w:val="432"/>
        </w:trPr>
        <w:tc>
          <w:tcPr>
            <w:tcW w:w="3455" w:type="dxa"/>
            <w:vAlign w:val="center"/>
          </w:tcPr>
          <w:p w14:paraId="214A7351"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Plant Senescence Reflectance Index</w:t>
            </w:r>
          </w:p>
        </w:tc>
        <w:tc>
          <w:tcPr>
            <w:tcW w:w="1450" w:type="dxa"/>
            <w:vAlign w:val="center"/>
          </w:tcPr>
          <w:p w14:paraId="4036A6E5"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PSRI</w:t>
            </w:r>
          </w:p>
        </w:tc>
        <w:tc>
          <w:tcPr>
            <w:tcW w:w="2561" w:type="dxa"/>
            <w:vAlign w:val="center"/>
          </w:tcPr>
          <w:p w14:paraId="0BAD6913"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RED-BLUE</m:t>
                    </m:r>
                  </m:num>
                  <m:den>
                    <m:r>
                      <w:rPr>
                        <w:rFonts w:ascii="Cambria Math" w:hAnsi="Cambria Math" w:cs="Times New Roman"/>
                        <w:sz w:val="16"/>
                        <w:szCs w:val="16"/>
                      </w:rPr>
                      <m:t>NIR</m:t>
                    </m:r>
                  </m:den>
                </m:f>
              </m:oMath>
            </m:oMathPara>
          </w:p>
        </w:tc>
        <w:tc>
          <w:tcPr>
            <w:tcW w:w="2123" w:type="dxa"/>
            <w:vAlign w:val="center"/>
          </w:tcPr>
          <w:p w14:paraId="16A4B521" w14:textId="307AA938" w:rsidR="00C56196" w:rsidRPr="007A39B6" w:rsidRDefault="00477254" w:rsidP="0048413F">
            <w:pPr>
              <w:pStyle w:val="NoSpacing"/>
              <w:jc w:val="center"/>
              <w:rPr>
                <w:rFonts w:ascii="Times New Roman" w:hAnsi="Times New Roman" w:cs="Times New Roman"/>
                <w:sz w:val="16"/>
                <w:szCs w:val="16"/>
                <w:highlight w:val="yellow"/>
              </w:rPr>
            </w:pPr>
            <w:r w:rsidRPr="00477254">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AuthorYear="1"&gt;&lt;Author&gt;Merzlyak&lt;/Author&gt;&lt;Year&gt;1999&lt;/Year&gt;&lt;RecNum&gt;4646&lt;/RecNum&gt;&lt;DisplayText&gt;Merzlyak et al. (1999)&lt;/DisplayText&gt;&lt;record&gt;&lt;rec-number&gt;4646&lt;/rec-number&gt;&lt;foreign-keys&gt;&lt;key app="EN" db-id="przrz2xfys0et6es02qx0adprs59z2erxf5t" timestamp="1637709492"&gt;4646&lt;/key&gt;&lt;/foreign-keys&gt;&lt;ref-type name="Journal Article"&gt;17&lt;/ref-type&gt;&lt;contributors&gt;&lt;authors&gt;&lt;author&gt;Merzlyak, Mark N&lt;/author&gt;&lt;author&gt;Gitelson, Anatoly A&lt;/author&gt;&lt;author&gt;Chivkunova, Olga B&lt;/author&gt;&lt;author&gt;Rakitin, Victo</w:instrText>
            </w:r>
            <w:r w:rsidR="00DD6183">
              <w:rPr>
                <w:rFonts w:ascii="Times New Roman" w:hAnsi="Times New Roman" w:cs="Times New Roman" w:hint="eastAsia"/>
                <w:sz w:val="16"/>
                <w:szCs w:val="16"/>
              </w:rPr>
              <w:instrText>r Yu&lt;/author&gt;&lt;/authors&gt;&lt;/contributors&gt;&lt;titles&gt;&lt;title&gt;Non</w:instrText>
            </w:r>
            <w:r w:rsidR="00DD6183">
              <w:rPr>
                <w:rFonts w:ascii="Times New Roman" w:hAnsi="Times New Roman" w:cs="Times New Roman" w:hint="eastAsia"/>
                <w:sz w:val="16"/>
                <w:szCs w:val="16"/>
              </w:rPr>
              <w:instrText>‐</w:instrText>
            </w:r>
            <w:r w:rsidR="00DD6183">
              <w:rPr>
                <w:rFonts w:ascii="Times New Roman" w:hAnsi="Times New Roman" w:cs="Times New Roman" w:hint="eastAsia"/>
                <w:sz w:val="16"/>
                <w:szCs w:val="16"/>
              </w:rPr>
              <w:instrText>destructive optical detection of pigment changes during leaf senescence and fruit ripening&lt;/title&gt;&lt;secondary-title&gt;Physiologia plantarum&lt;/secondary-title&gt;&lt;/titles&gt;&lt;periodical&gt;&lt;full-title&gt;Physiologia</w:instrText>
            </w:r>
            <w:r w:rsidR="00DD6183">
              <w:rPr>
                <w:rFonts w:ascii="Times New Roman" w:hAnsi="Times New Roman" w:cs="Times New Roman"/>
                <w:sz w:val="16"/>
                <w:szCs w:val="16"/>
              </w:rPr>
              <w:instrText xml:space="preserve"> plantarum&lt;/full-title&gt;&lt;/periodical&gt;&lt;pages&gt;135-141&lt;/pages&gt;&lt;volume&gt;106&lt;/volume&gt;&lt;number&gt;1&lt;/number&gt;&lt;dates&gt;&lt;year&gt;1999&lt;/year&gt;&lt;/dates&gt;&lt;isbn&gt;0031-9317&lt;/isbn&gt;&lt;urls&gt;&lt;/urls&gt;&lt;/record&gt;&lt;/Cite&gt;&lt;/EndNote&gt;</w:instrText>
            </w:r>
            <w:r w:rsidRPr="00477254">
              <w:rPr>
                <w:rFonts w:ascii="Times New Roman" w:hAnsi="Times New Roman" w:cs="Times New Roman"/>
                <w:sz w:val="16"/>
                <w:szCs w:val="16"/>
              </w:rPr>
              <w:fldChar w:fldCharType="separate"/>
            </w:r>
            <w:r w:rsidR="00DD6183">
              <w:rPr>
                <w:rFonts w:ascii="Times New Roman" w:hAnsi="Times New Roman" w:cs="Times New Roman"/>
                <w:noProof/>
                <w:sz w:val="16"/>
                <w:szCs w:val="16"/>
              </w:rPr>
              <w:t>Merzlyak et al. (1999)</w:t>
            </w:r>
            <w:r w:rsidRPr="00477254">
              <w:rPr>
                <w:rFonts w:ascii="Times New Roman" w:hAnsi="Times New Roman" w:cs="Times New Roman"/>
                <w:sz w:val="16"/>
                <w:szCs w:val="16"/>
              </w:rPr>
              <w:fldChar w:fldCharType="end"/>
            </w:r>
          </w:p>
        </w:tc>
      </w:tr>
      <w:tr w:rsidR="00C56196" w:rsidRPr="00F46243" w14:paraId="0C06863A" w14:textId="77777777" w:rsidTr="0048413F">
        <w:trPr>
          <w:trHeight w:val="432"/>
        </w:trPr>
        <w:tc>
          <w:tcPr>
            <w:tcW w:w="3455" w:type="dxa"/>
            <w:vAlign w:val="center"/>
          </w:tcPr>
          <w:p w14:paraId="7A381D90"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Soil Adjusted Vegetation Index</w:t>
            </w:r>
          </w:p>
        </w:tc>
        <w:tc>
          <w:tcPr>
            <w:tcW w:w="1450" w:type="dxa"/>
            <w:vAlign w:val="center"/>
          </w:tcPr>
          <w:p w14:paraId="55D324A2"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SAVI</w:t>
            </w:r>
          </w:p>
        </w:tc>
        <w:tc>
          <w:tcPr>
            <w:tcW w:w="2561" w:type="dxa"/>
            <w:vAlign w:val="center"/>
          </w:tcPr>
          <w:p w14:paraId="2031367E"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 xml:space="preserve">1.5 * </w:t>
            </w:r>
            <m:oMath>
              <m:f>
                <m:fPr>
                  <m:ctrlPr>
                    <w:rPr>
                      <w:rFonts w:ascii="Cambria Math" w:hAnsi="Cambria Math" w:cs="Times New Roman"/>
                      <w:i/>
                      <w:sz w:val="16"/>
                      <w:szCs w:val="16"/>
                    </w:rPr>
                  </m:ctrlPr>
                </m:fPr>
                <m:num>
                  <m:r>
                    <w:rPr>
                      <w:rFonts w:ascii="Cambria Math" w:hAnsi="Cambria Math" w:cs="Times New Roman"/>
                      <w:sz w:val="16"/>
                      <w:szCs w:val="16"/>
                    </w:rPr>
                    <m:t>SWIR1-RED</m:t>
                  </m:r>
                </m:num>
                <m:den>
                  <m:r>
                    <w:rPr>
                      <w:rFonts w:ascii="Cambria Math" w:hAnsi="Cambria Math" w:cs="Times New Roman"/>
                      <w:sz w:val="16"/>
                      <w:szCs w:val="16"/>
                    </w:rPr>
                    <m:t>SWIR1+RED*0.5</m:t>
                  </m:r>
                </m:den>
              </m:f>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SWIR2</m:t>
                  </m:r>
                </m:num>
                <m:den>
                  <m:r>
                    <w:rPr>
                      <w:rFonts w:ascii="Cambria Math" w:hAnsi="Cambria Math" w:cs="Times New Roman"/>
                      <w:sz w:val="16"/>
                      <w:szCs w:val="16"/>
                    </w:rPr>
                    <m:t>2</m:t>
                  </m:r>
                </m:den>
              </m:f>
            </m:oMath>
          </w:p>
        </w:tc>
        <w:tc>
          <w:tcPr>
            <w:tcW w:w="2123" w:type="dxa"/>
            <w:vAlign w:val="center"/>
          </w:tcPr>
          <w:p w14:paraId="1B0438DF" w14:textId="710100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AuthorYear="1"&gt;&lt;Author&gt;Huete&lt;/Author&gt;&lt;Year&gt;1988&lt;/Year&gt;&lt;RecNum&gt;3408&lt;/RecNum&gt;&lt;DisplayText&gt;Huete (1988)&lt;/DisplayText&gt;&lt;record&gt;&lt;rec-number&gt;3408&lt;/rec-number&gt;&lt;foreign-keys&gt;&lt;key app="EN" db-id="przrz2xfys0et6es02qx0adprs59z2erxf5t" timestamp="0"&gt;3408&lt;/key&gt;&lt;/foreign-keys&gt;&lt;ref-type name="Journal Article"&gt;17&lt;/ref-type&gt;&lt;contributors&gt;&lt;authors&gt;&lt;author&gt;Huete, Alfredo R&lt;/author&gt;&lt;/authors&gt;&lt;/contributors&gt;&lt;titles&gt;&lt;title&gt;A soil-adjusted vegetation index (SAVI)&lt;/title&gt;&lt;secondary-title&gt;Remote Sensing of Environment&lt;/secondary-title&gt;&lt;/titles&gt;&lt;periodical&gt;&lt;full-title&gt;Remote Sensing of Environment&lt;/full-title&gt;&lt;/periodical&gt;&lt;pages&gt;295-309&lt;/pages&gt;&lt;volume&gt;25&lt;/volume&gt;&lt;number&gt;3&lt;/number&gt;&lt;dates&gt;&lt;year&gt;1988&lt;/year&gt;&lt;/dates&gt;&lt;isbn&gt;0034-4257&lt;/isbn&gt;&lt;urls&gt;&lt;/urls&gt;&lt;/record&gt;&lt;/Cite&gt;&lt;/EndNote&gt;</w:instrText>
            </w:r>
            <w:r w:rsidRPr="007A39B6">
              <w:rPr>
                <w:rFonts w:ascii="Times New Roman" w:hAnsi="Times New Roman" w:cs="Times New Roman"/>
                <w:sz w:val="16"/>
                <w:szCs w:val="16"/>
              </w:rPr>
              <w:fldChar w:fldCharType="separate"/>
            </w:r>
            <w:r w:rsidR="00DD6183">
              <w:rPr>
                <w:rFonts w:ascii="Times New Roman" w:hAnsi="Times New Roman" w:cs="Times New Roman"/>
                <w:noProof/>
                <w:sz w:val="16"/>
                <w:szCs w:val="16"/>
              </w:rPr>
              <w:t>Huete (1988)</w:t>
            </w:r>
            <w:r w:rsidRPr="007A39B6">
              <w:rPr>
                <w:rFonts w:ascii="Times New Roman" w:hAnsi="Times New Roman" w:cs="Times New Roman"/>
                <w:sz w:val="16"/>
                <w:szCs w:val="16"/>
              </w:rPr>
              <w:fldChar w:fldCharType="end"/>
            </w:r>
          </w:p>
        </w:tc>
      </w:tr>
      <w:tr w:rsidR="00C56196" w:rsidRPr="00F46243" w14:paraId="567ABEF8" w14:textId="77777777" w:rsidTr="0048413F">
        <w:trPr>
          <w:trHeight w:val="432"/>
        </w:trPr>
        <w:tc>
          <w:tcPr>
            <w:tcW w:w="3455" w:type="dxa"/>
            <w:vAlign w:val="center"/>
          </w:tcPr>
          <w:p w14:paraId="71580FEC"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Soil Adjusted Total Vegetation Index</w:t>
            </w:r>
          </w:p>
        </w:tc>
        <w:tc>
          <w:tcPr>
            <w:tcW w:w="1450" w:type="dxa"/>
            <w:vAlign w:val="center"/>
          </w:tcPr>
          <w:p w14:paraId="5A67BB0E"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SATVI</w:t>
            </w:r>
          </w:p>
        </w:tc>
        <w:tc>
          <w:tcPr>
            <w:tcW w:w="2561" w:type="dxa"/>
            <w:vAlign w:val="center"/>
          </w:tcPr>
          <w:p w14:paraId="587FFEB2"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1.5 (NIR-RED)</m:t>
                    </m:r>
                  </m:num>
                  <m:den>
                    <m:r>
                      <w:rPr>
                        <w:rFonts w:ascii="Cambria Math" w:hAnsi="Cambria Math" w:cs="Times New Roman"/>
                        <w:sz w:val="16"/>
                        <w:szCs w:val="16"/>
                      </w:rPr>
                      <m:t>NIR+RED+0.5</m:t>
                    </m:r>
                  </m:den>
                </m:f>
              </m:oMath>
            </m:oMathPara>
          </w:p>
        </w:tc>
        <w:tc>
          <w:tcPr>
            <w:tcW w:w="2123" w:type="dxa"/>
            <w:vAlign w:val="center"/>
          </w:tcPr>
          <w:p w14:paraId="415AE11C" w14:textId="733161C7" w:rsidR="00C56196" w:rsidRPr="00FF75E9" w:rsidRDefault="00477254" w:rsidP="0048413F">
            <w:pPr>
              <w:pStyle w:val="NoSpacing"/>
              <w:jc w:val="center"/>
              <w:rPr>
                <w:rFonts w:ascii="Times New Roman" w:hAnsi="Times New Roman" w:cs="Times New Roman"/>
                <w:sz w:val="16"/>
                <w:szCs w:val="16"/>
              </w:rPr>
            </w:pPr>
            <w:r w:rsidRPr="00FF75E9">
              <w:rPr>
                <w:rFonts w:ascii="Times New Roman" w:hAnsi="Times New Roman" w:cs="Times New Roman"/>
                <w:sz w:val="16"/>
                <w:szCs w:val="16"/>
              </w:rPr>
              <w:fldChar w:fldCharType="begin"/>
            </w:r>
            <w:r w:rsidR="00DD6183">
              <w:rPr>
                <w:rFonts w:ascii="Times New Roman" w:hAnsi="Times New Roman" w:cs="Times New Roman"/>
                <w:sz w:val="16"/>
                <w:szCs w:val="16"/>
              </w:rPr>
              <w:instrText xml:space="preserve"> ADDIN EN.CITE &lt;EndNote&gt;&lt;Cite AuthorYear="1"&gt;&lt;Author&gt;Marsett&lt;/Author&gt;&lt;Year&gt;2006&lt;/Year&gt;&lt;RecNum&gt;4647&lt;/RecNum&gt;&lt;DisplayText&gt;Marsett et al. (2006)&lt;/DisplayText&gt;&lt;record&gt;&lt;rec-number&gt;4647&lt;/rec-number&gt;&lt;foreign-keys&gt;&lt;key app="EN" db-id="przrz2xfys0et6es02qx0adprs59z2erxf5t" timestamp="1637709597"&gt;4647&lt;/key&gt;&lt;/foreign-keys&gt;&lt;ref-type name="Journal Article"&gt;17&lt;/ref-type&gt;&lt;contributors&gt;&lt;authors&gt;&lt;author&gt;Marsett, Robert C&lt;/author&gt;&lt;author&gt;Qi, Jiaguo&lt;/author&gt;&lt;author&gt;Heilman, Philip&lt;/author&gt;&lt;author&gt;Biedenbender, Sharon H&lt;/author&gt;&lt;author&gt;Watson, M Carolyn&lt;/author&gt;&lt;author&gt;Amer, Saud&lt;/author&gt;&lt;author&gt;Weltz, Mark&lt;/author&gt;&lt;author&gt;Goodrich, David&lt;/author&gt;&lt;author&gt;Marsett, Roseann&lt;/author&gt;&lt;/authors&gt;&lt;/contributors&gt;&lt;titles&gt;&lt;title&gt;Remote sensing for grassland management in the arid southwest&lt;/title&gt;&lt;secondary-title&gt;Rangeland Ecology &amp;amp; Management&lt;/secondary-title&gt;&lt;/titles&gt;&lt;periodical&gt;&lt;full-title&gt;Rangeland Ecology &amp;amp; Management&lt;/full-title&gt;&lt;/periodical&gt;&lt;pages&gt;530-540&lt;/pages&gt;&lt;volume&gt;59&lt;/volume&gt;&lt;number&gt;5&lt;/number&gt;&lt;dates&gt;&lt;year&gt;2006&lt;/year&gt;&lt;/dates&gt;&lt;isbn&gt;1550-7424&lt;/isbn&gt;&lt;urls&gt;&lt;/urls&gt;&lt;/record&gt;&lt;/Cite&gt;&lt;/EndNote&gt;</w:instrText>
            </w:r>
            <w:r w:rsidRPr="00FF75E9">
              <w:rPr>
                <w:rFonts w:ascii="Times New Roman" w:hAnsi="Times New Roman" w:cs="Times New Roman"/>
                <w:sz w:val="16"/>
                <w:szCs w:val="16"/>
              </w:rPr>
              <w:fldChar w:fldCharType="separate"/>
            </w:r>
            <w:r w:rsidR="00DD6183">
              <w:rPr>
                <w:rFonts w:ascii="Times New Roman" w:hAnsi="Times New Roman" w:cs="Times New Roman"/>
                <w:noProof/>
                <w:sz w:val="16"/>
                <w:szCs w:val="16"/>
              </w:rPr>
              <w:t>Marsett et al. (2006)</w:t>
            </w:r>
            <w:r w:rsidRPr="00FF75E9">
              <w:rPr>
                <w:rFonts w:ascii="Times New Roman" w:hAnsi="Times New Roman" w:cs="Times New Roman"/>
                <w:sz w:val="16"/>
                <w:szCs w:val="16"/>
              </w:rPr>
              <w:fldChar w:fldCharType="end"/>
            </w:r>
          </w:p>
        </w:tc>
      </w:tr>
      <w:tr w:rsidR="00C56196" w:rsidRPr="00F46243" w14:paraId="16293B52" w14:textId="77777777" w:rsidTr="0048413F">
        <w:trPr>
          <w:trHeight w:val="432"/>
        </w:trPr>
        <w:tc>
          <w:tcPr>
            <w:tcW w:w="3455" w:type="dxa"/>
            <w:vAlign w:val="center"/>
          </w:tcPr>
          <w:p w14:paraId="3DFD1B18" w14:textId="77777777" w:rsidR="00C56196" w:rsidRPr="007A39B6" w:rsidRDefault="00C56196" w:rsidP="0048413F">
            <w:pPr>
              <w:pStyle w:val="NoSpacing"/>
              <w:rPr>
                <w:rFonts w:ascii="Times New Roman" w:hAnsi="Times New Roman" w:cs="Times New Roman"/>
                <w:sz w:val="16"/>
                <w:szCs w:val="16"/>
              </w:rPr>
            </w:pPr>
            <w:r w:rsidRPr="007A39B6">
              <w:rPr>
                <w:rFonts w:ascii="Times New Roman" w:hAnsi="Times New Roman" w:cs="Times New Roman"/>
                <w:sz w:val="16"/>
                <w:szCs w:val="16"/>
              </w:rPr>
              <w:t>Wide Dynamic Range Vegetation Index</w:t>
            </w:r>
          </w:p>
        </w:tc>
        <w:tc>
          <w:tcPr>
            <w:tcW w:w="1450" w:type="dxa"/>
            <w:vAlign w:val="center"/>
          </w:tcPr>
          <w:p w14:paraId="320529E2"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t>WDRVI</w:t>
            </w:r>
          </w:p>
        </w:tc>
        <w:tc>
          <w:tcPr>
            <w:tcW w:w="2561" w:type="dxa"/>
            <w:vAlign w:val="center"/>
          </w:tcPr>
          <w:p w14:paraId="0B24857E" w14:textId="77777777" w:rsidR="00C56196" w:rsidRPr="007A39B6" w:rsidRDefault="002E7BE5" w:rsidP="0048413F">
            <w:pPr>
              <w:pStyle w:val="NoSpacing"/>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NIR-RED</m:t>
                    </m:r>
                  </m:num>
                  <m:den>
                    <m:r>
                      <w:rPr>
                        <w:rFonts w:ascii="Cambria Math" w:hAnsi="Cambria Math" w:cs="Times New Roman"/>
                        <w:sz w:val="16"/>
                        <w:szCs w:val="16"/>
                      </w:rPr>
                      <m:t>0.2* NIR+RED</m:t>
                    </m:r>
                  </m:den>
                </m:f>
              </m:oMath>
            </m:oMathPara>
          </w:p>
        </w:tc>
        <w:tc>
          <w:tcPr>
            <w:tcW w:w="2123" w:type="dxa"/>
            <w:vAlign w:val="center"/>
          </w:tcPr>
          <w:p w14:paraId="1321E3B4" w14:textId="77777777" w:rsidR="00C56196" w:rsidRPr="007A39B6" w:rsidRDefault="00C56196" w:rsidP="0048413F">
            <w:pPr>
              <w:pStyle w:val="NoSpacing"/>
              <w:jc w:val="center"/>
              <w:rPr>
                <w:rFonts w:ascii="Times New Roman" w:hAnsi="Times New Roman" w:cs="Times New Roman"/>
                <w:sz w:val="16"/>
                <w:szCs w:val="16"/>
              </w:rPr>
            </w:pPr>
            <w:r w:rsidRPr="007A39B6">
              <w:rPr>
                <w:rFonts w:ascii="Times New Roman" w:hAnsi="Times New Roman" w:cs="Times New Roman"/>
                <w:sz w:val="16"/>
                <w:szCs w:val="16"/>
              </w:rPr>
              <w:fldChar w:fldCharType="begin"/>
            </w:r>
            <w:r w:rsidRPr="007A39B6">
              <w:rPr>
                <w:rFonts w:ascii="Times New Roman" w:hAnsi="Times New Roman" w:cs="Times New Roman"/>
                <w:sz w:val="16"/>
                <w:szCs w:val="16"/>
              </w:rPr>
              <w:instrText xml:space="preserve"> ADDIN EN.CITE &lt;EndNote&gt;&lt;Cite&gt;&lt;Author&gt;Gitelson&lt;/Author&gt;&lt;Year&gt;2004&lt;/Year&gt;&lt;RecNum&gt;4501&lt;/RecNum&gt;&lt;DisplayText&gt;(Gitelson 2004)&lt;/DisplayText&gt;&lt;record&gt;&lt;rec-number&gt;4501&lt;/rec-number&gt;&lt;foreign-keys&gt;&lt;key app="EN" db-id="przrz2xfys0et6es02qx0adprs59z2erxf5t" timestamp="1618936452"&gt;4501&lt;/key&gt;&lt;/foreign-keys&gt;&lt;ref-type name="Journal Article"&gt;17&lt;/ref-type&gt;&lt;contributors&gt;&lt;authors&gt;&lt;author&gt;Gitelson, Anatoly A&lt;/author&gt;&lt;/authors&gt;&lt;/contributors&gt;&lt;titles&gt;&lt;title&gt;Wide dynamic range vegetation index for remote quantification of biophysical characteristics of vegetation&lt;/title&gt;&lt;secondary-title&gt;Journal of plant physiology&lt;/secondary-title&gt;&lt;/titles&gt;&lt;periodical&gt;&lt;full-title&gt;Journal of plant physiology&lt;/full-title&gt;&lt;/periodical&gt;&lt;pages&gt;165-173&lt;/pages&gt;&lt;volume&gt;161&lt;/volume&gt;&lt;number&gt;2&lt;/number&gt;&lt;dates&gt;&lt;year&gt;2004&lt;/year&gt;&lt;/dates&gt;&lt;isbn&gt;0176-1617&lt;/isbn&gt;&lt;urls&gt;&lt;/urls&gt;&lt;/record&gt;&lt;/Cite&gt;&lt;/EndNote&gt;</w:instrText>
            </w:r>
            <w:r w:rsidRPr="007A39B6">
              <w:rPr>
                <w:rFonts w:ascii="Times New Roman" w:hAnsi="Times New Roman" w:cs="Times New Roman"/>
                <w:sz w:val="16"/>
                <w:szCs w:val="16"/>
              </w:rPr>
              <w:fldChar w:fldCharType="separate"/>
            </w:r>
            <w:r w:rsidRPr="007A39B6">
              <w:rPr>
                <w:rFonts w:ascii="Times New Roman" w:hAnsi="Times New Roman" w:cs="Times New Roman"/>
                <w:noProof/>
                <w:sz w:val="16"/>
                <w:szCs w:val="16"/>
              </w:rPr>
              <w:t>(Gitelson 2004)</w:t>
            </w:r>
            <w:r w:rsidRPr="007A39B6">
              <w:rPr>
                <w:rFonts w:ascii="Times New Roman" w:hAnsi="Times New Roman" w:cs="Times New Roman"/>
                <w:sz w:val="16"/>
                <w:szCs w:val="16"/>
              </w:rPr>
              <w:fldChar w:fldCharType="end"/>
            </w:r>
          </w:p>
        </w:tc>
      </w:tr>
    </w:tbl>
    <w:p w14:paraId="46D584D7" w14:textId="77777777" w:rsidR="00C56196" w:rsidRPr="00995E10" w:rsidRDefault="00C56196" w:rsidP="00C56196">
      <w:pPr>
        <w:pStyle w:val="NoSpacing"/>
        <w:rPr>
          <w:rFonts w:ascii="Times New Roman" w:hAnsi="Times New Roman" w:cs="Times New Roman"/>
          <w:sz w:val="20"/>
          <w:szCs w:val="20"/>
        </w:rPr>
      </w:pPr>
    </w:p>
    <w:p w14:paraId="085613F6" w14:textId="77777777" w:rsidR="00C56196" w:rsidRPr="00B16CB2" w:rsidRDefault="00C56196" w:rsidP="00C56196">
      <w:pPr>
        <w:pStyle w:val="Heading2"/>
      </w:pPr>
      <w:r w:rsidRPr="00B16CB2">
        <w:t xml:space="preserve">Cross-calibrate spectral reflectance or index across sensors using </w:t>
      </w:r>
      <w:proofErr w:type="spellStart"/>
      <w:r w:rsidRPr="00B16CB2">
        <w:t>lsat_calibrate_rf</w:t>
      </w:r>
      <w:proofErr w:type="spellEnd"/>
      <w:r w:rsidRPr="00B16CB2">
        <w:t>()</w:t>
      </w:r>
    </w:p>
    <w:p w14:paraId="7303B42C" w14:textId="67D01443" w:rsidR="007435E8" w:rsidRDefault="00C56196" w:rsidP="00B73109">
      <w:pPr>
        <w:pStyle w:val="NoSpacing"/>
        <w:rPr>
          <w:rFonts w:ascii="Times New Roman" w:hAnsi="Times New Roman" w:cs="Times New Roman"/>
          <w:sz w:val="24"/>
          <w:szCs w:val="24"/>
        </w:rPr>
      </w:pPr>
      <w:r w:rsidRPr="00CA364C">
        <w:rPr>
          <w:rFonts w:ascii="Times New Roman" w:hAnsi="Times New Roman" w:cs="Times New Roman"/>
          <w:sz w:val="24"/>
          <w:szCs w:val="24"/>
        </w:rPr>
        <w:t xml:space="preserve">The function </w:t>
      </w:r>
      <w:proofErr w:type="spellStart"/>
      <w:r w:rsidRPr="00084ABC">
        <w:rPr>
          <w:rFonts w:ascii="Times New Roman" w:hAnsi="Times New Roman" w:cs="Times New Roman"/>
          <w:i/>
          <w:iCs/>
          <w:sz w:val="24"/>
          <w:szCs w:val="24"/>
        </w:rPr>
        <w:t>lsat_calibrate_rf</w:t>
      </w:r>
      <w:proofErr w:type="spellEnd"/>
      <w:r w:rsidRPr="00084ABC">
        <w:rPr>
          <w:rFonts w:ascii="Times New Roman" w:hAnsi="Times New Roman" w:cs="Times New Roman"/>
          <w:i/>
          <w:iCs/>
          <w:sz w:val="24"/>
          <w:szCs w:val="24"/>
        </w:rPr>
        <w:t>()</w:t>
      </w:r>
      <w:r>
        <w:rPr>
          <w:rFonts w:ascii="Times New Roman" w:hAnsi="Times New Roman" w:cs="Times New Roman"/>
          <w:sz w:val="24"/>
          <w:szCs w:val="24"/>
        </w:rPr>
        <w:t xml:space="preserve"> </w:t>
      </w:r>
      <w:r w:rsidRPr="00CA364C">
        <w:rPr>
          <w:rFonts w:ascii="Times New Roman" w:hAnsi="Times New Roman" w:cs="Times New Roman"/>
          <w:sz w:val="24"/>
          <w:szCs w:val="24"/>
        </w:rPr>
        <w:t>will calibrate</w:t>
      </w:r>
      <w:r>
        <w:rPr>
          <w:rFonts w:ascii="Times New Roman" w:hAnsi="Times New Roman" w:cs="Times New Roman"/>
          <w:sz w:val="24"/>
          <w:szCs w:val="24"/>
        </w:rPr>
        <w:t xml:space="preserve"> </w:t>
      </w:r>
      <w:r w:rsidRPr="00CA364C">
        <w:rPr>
          <w:rFonts w:ascii="Times New Roman" w:hAnsi="Times New Roman" w:cs="Times New Roman"/>
          <w:sz w:val="24"/>
          <w:szCs w:val="24"/>
        </w:rPr>
        <w:t>individual bands or spectral indices from Landsat 5</w:t>
      </w:r>
      <w:r w:rsidR="00ED3DD6">
        <w:rPr>
          <w:rFonts w:ascii="Times New Roman" w:hAnsi="Times New Roman" w:cs="Times New Roman"/>
          <w:sz w:val="24"/>
          <w:szCs w:val="24"/>
        </w:rPr>
        <w:t xml:space="preserve"> TM and Landsat 8 ETM+ </w:t>
      </w:r>
      <w:r w:rsidRPr="00CA364C">
        <w:rPr>
          <w:rFonts w:ascii="Times New Roman" w:hAnsi="Times New Roman" w:cs="Times New Roman"/>
          <w:sz w:val="24"/>
          <w:szCs w:val="24"/>
        </w:rPr>
        <w:t>to match Landsat</w:t>
      </w:r>
      <w:r>
        <w:rPr>
          <w:rFonts w:ascii="Times New Roman" w:hAnsi="Times New Roman" w:cs="Times New Roman"/>
          <w:sz w:val="24"/>
          <w:szCs w:val="24"/>
        </w:rPr>
        <w:t xml:space="preserve"> </w:t>
      </w:r>
      <w:r w:rsidRPr="00CA364C">
        <w:rPr>
          <w:rFonts w:ascii="Times New Roman" w:hAnsi="Times New Roman" w:cs="Times New Roman"/>
          <w:sz w:val="24"/>
          <w:szCs w:val="24"/>
        </w:rPr>
        <w:t>7</w:t>
      </w:r>
      <w:r w:rsidR="00ED3DD6">
        <w:rPr>
          <w:rFonts w:ascii="Times New Roman" w:hAnsi="Times New Roman" w:cs="Times New Roman"/>
          <w:sz w:val="24"/>
          <w:szCs w:val="24"/>
        </w:rPr>
        <w:t xml:space="preserve"> ETM using random forest models</w:t>
      </w:r>
      <w:r w:rsidR="001F4EE2">
        <w:rPr>
          <w:rFonts w:ascii="Times New Roman" w:hAnsi="Times New Roman" w:cs="Times New Roman"/>
          <w:sz w:val="24"/>
          <w:szCs w:val="24"/>
        </w:rPr>
        <w:t xml:space="preserve"> following the approach developed by </w:t>
      </w:r>
      <w:r w:rsidR="001F4EE2">
        <w:rPr>
          <w:rFonts w:ascii="Times New Roman" w:hAnsi="Times New Roman" w:cs="Times New Roman"/>
          <w:sz w:val="24"/>
          <w:szCs w:val="24"/>
        </w:rPr>
        <w:fldChar w:fldCharType="begin"/>
      </w:r>
      <w:r w:rsidR="001F4EE2">
        <w:rPr>
          <w:rFonts w:ascii="Times New Roman" w:hAnsi="Times New Roman" w:cs="Times New Roman"/>
          <w:sz w:val="24"/>
          <w:szCs w:val="24"/>
        </w:rPr>
        <w:instrText xml:space="preserve"> ADDIN EN.CITE &lt;EndNote&gt;&lt;Cite AuthorYear="1"&gt;&lt;Author&gt;Berner&lt;/Author&gt;&lt;Year&gt;2020&lt;/Year&gt;&lt;RecNum&gt;3755&lt;/RecNum&gt;&lt;DisplayText&gt;Berner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1F4EE2">
        <w:rPr>
          <w:rFonts w:ascii="Times New Roman" w:hAnsi="Times New Roman" w:cs="Times New Roman"/>
          <w:sz w:val="24"/>
          <w:szCs w:val="24"/>
        </w:rPr>
        <w:fldChar w:fldCharType="separate"/>
      </w:r>
      <w:r w:rsidR="001F4EE2">
        <w:rPr>
          <w:rFonts w:ascii="Times New Roman" w:hAnsi="Times New Roman" w:cs="Times New Roman"/>
          <w:noProof/>
          <w:sz w:val="24"/>
          <w:szCs w:val="24"/>
        </w:rPr>
        <w:t>Berner et al. (2020)</w:t>
      </w:r>
      <w:r w:rsidR="001F4EE2">
        <w:rPr>
          <w:rFonts w:ascii="Times New Roman" w:hAnsi="Times New Roman" w:cs="Times New Roman"/>
          <w:sz w:val="24"/>
          <w:szCs w:val="24"/>
        </w:rPr>
        <w:fldChar w:fldCharType="end"/>
      </w:r>
      <w:r w:rsidR="001F4EE2">
        <w:rPr>
          <w:rFonts w:ascii="Times New Roman" w:hAnsi="Times New Roman" w:cs="Times New Roman"/>
          <w:sz w:val="24"/>
          <w:szCs w:val="24"/>
        </w:rPr>
        <w:t xml:space="preserve">. </w:t>
      </w:r>
      <w:r w:rsidR="00B73109">
        <w:rPr>
          <w:rFonts w:ascii="Times New Roman" w:hAnsi="Times New Roman" w:cs="Times New Roman"/>
          <w:sz w:val="24"/>
          <w:szCs w:val="24"/>
        </w:rPr>
        <w:t xml:space="preserve">Further cross-sensor calibration is needed </w:t>
      </w:r>
      <w:r>
        <w:rPr>
          <w:rFonts w:ascii="Times New Roman" w:hAnsi="Times New Roman" w:cs="Times New Roman"/>
          <w:sz w:val="24"/>
          <w:szCs w:val="24"/>
        </w:rPr>
        <w:t>because t</w:t>
      </w:r>
      <w:r w:rsidRPr="00CA364C">
        <w:rPr>
          <w:rFonts w:ascii="Times New Roman" w:hAnsi="Times New Roman" w:cs="Times New Roman"/>
          <w:sz w:val="24"/>
          <w:szCs w:val="24"/>
        </w:rPr>
        <w:t xml:space="preserve">here are systematic differences in </w:t>
      </w:r>
      <w:r>
        <w:rPr>
          <w:rFonts w:ascii="Times New Roman" w:hAnsi="Times New Roman" w:cs="Times New Roman"/>
          <w:sz w:val="24"/>
          <w:szCs w:val="24"/>
        </w:rPr>
        <w:t xml:space="preserve">individual bands </w:t>
      </w:r>
      <w:r w:rsidRPr="00CA364C">
        <w:rPr>
          <w:rFonts w:ascii="Times New Roman" w:hAnsi="Times New Roman" w:cs="Times New Roman"/>
          <w:sz w:val="24"/>
          <w:szCs w:val="24"/>
        </w:rPr>
        <w:t xml:space="preserve">and </w:t>
      </w:r>
      <w:r>
        <w:rPr>
          <w:rFonts w:ascii="Times New Roman" w:hAnsi="Times New Roman" w:cs="Times New Roman"/>
          <w:sz w:val="24"/>
          <w:szCs w:val="24"/>
        </w:rPr>
        <w:t xml:space="preserve">spectral </w:t>
      </w:r>
      <w:r w:rsidRPr="00CA364C">
        <w:rPr>
          <w:rFonts w:ascii="Times New Roman" w:hAnsi="Times New Roman" w:cs="Times New Roman"/>
          <w:sz w:val="24"/>
          <w:szCs w:val="24"/>
        </w:rPr>
        <w:t>indices among Landsat sensors</w:t>
      </w:r>
      <w:r>
        <w:rPr>
          <w:rFonts w:ascii="Times New Roman" w:hAnsi="Times New Roman" w:cs="Times New Roman"/>
          <w:sz w:val="24"/>
          <w:szCs w:val="24"/>
        </w:rPr>
        <w:t xml:space="preserve"> that </w:t>
      </w:r>
      <w:r w:rsidR="00B73109">
        <w:rPr>
          <w:rFonts w:ascii="Times New Roman" w:hAnsi="Times New Roman" w:cs="Times New Roman"/>
          <w:sz w:val="24"/>
          <w:szCs w:val="24"/>
        </w:rPr>
        <w:t xml:space="preserve">must </w:t>
      </w:r>
      <w:r>
        <w:rPr>
          <w:rFonts w:ascii="Times New Roman" w:hAnsi="Times New Roman" w:cs="Times New Roman"/>
          <w:sz w:val="24"/>
          <w:szCs w:val="24"/>
        </w:rPr>
        <w:t>be addressed when combining data from multiple sensors</w:t>
      </w:r>
      <w:r w:rsidR="00ED3DD6">
        <w:rPr>
          <w:rFonts w:ascii="Times New Roman" w:hAnsi="Times New Roman" w:cs="Times New Roman"/>
          <w:sz w:val="24"/>
          <w:szCs w:val="24"/>
        </w:rPr>
        <w:t xml:space="preserve"> </w:t>
      </w:r>
      <w:r w:rsidR="00ED3DD6">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bC4gMjAxNiwgQmVybmVyIGV0IGFsLiAyMDIwLCBCZXJuZXIgYW5kIEdvZXR6IDIwMjIpPC9EaXNw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==
</w:fldData>
        </w:fldChar>
      </w:r>
      <w:r w:rsidR="00B73109">
        <w:rPr>
          <w:rFonts w:ascii="Times New Roman" w:hAnsi="Times New Roman" w:cs="Times New Roman"/>
          <w:sz w:val="24"/>
          <w:szCs w:val="24"/>
        </w:rPr>
        <w:instrText xml:space="preserve"> ADDIN EN.CITE </w:instrText>
      </w:r>
      <w:r w:rsidR="00B73109">
        <w:rPr>
          <w:rFonts w:ascii="Times New Roman" w:hAnsi="Times New Roman" w:cs="Times New Roman"/>
          <w:sz w:val="24"/>
          <w:szCs w:val="24"/>
        </w:rPr>
        <w:fldChar w:fldCharType="begin">
          <w:fldData xml:space="preserve">PEVuZE5vdGU+PENpdGU+PEF1dGhvcj5Sb3k8L0F1dGhvcj48WWVhcj4yMDE2PC9ZZWFyPjxSZWNO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==
</w:fldData>
        </w:fldChar>
      </w:r>
      <w:r w:rsidR="00B73109">
        <w:rPr>
          <w:rFonts w:ascii="Times New Roman" w:hAnsi="Times New Roman" w:cs="Times New Roman"/>
          <w:sz w:val="24"/>
          <w:szCs w:val="24"/>
        </w:rPr>
        <w:instrText xml:space="preserve"> ADDIN EN.CITE.DATA </w:instrText>
      </w:r>
      <w:r w:rsidR="00B73109">
        <w:rPr>
          <w:rFonts w:ascii="Times New Roman" w:hAnsi="Times New Roman" w:cs="Times New Roman"/>
          <w:sz w:val="24"/>
          <w:szCs w:val="24"/>
        </w:rPr>
      </w:r>
      <w:r w:rsidR="00B73109">
        <w:rPr>
          <w:rFonts w:ascii="Times New Roman" w:hAnsi="Times New Roman" w:cs="Times New Roman"/>
          <w:sz w:val="24"/>
          <w:szCs w:val="24"/>
        </w:rPr>
        <w:fldChar w:fldCharType="end"/>
      </w:r>
      <w:r w:rsidR="00ED3DD6">
        <w:rPr>
          <w:rFonts w:ascii="Times New Roman" w:hAnsi="Times New Roman" w:cs="Times New Roman"/>
          <w:sz w:val="24"/>
          <w:szCs w:val="24"/>
        </w:rPr>
        <w:fldChar w:fldCharType="separate"/>
      </w:r>
      <w:r w:rsidR="00B73109">
        <w:rPr>
          <w:rFonts w:ascii="Times New Roman" w:hAnsi="Times New Roman" w:cs="Times New Roman"/>
          <w:noProof/>
          <w:sz w:val="24"/>
          <w:szCs w:val="24"/>
        </w:rPr>
        <w:t>(Ju and Masek 2016, Roy et al. 2016, Berner et al. 2020, Berner and Goetz 2022)</w:t>
      </w:r>
      <w:r w:rsidR="00ED3DD6">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73109">
        <w:rPr>
          <w:rFonts w:ascii="Times New Roman" w:hAnsi="Times New Roman" w:cs="Times New Roman"/>
          <w:sz w:val="24"/>
          <w:szCs w:val="24"/>
        </w:rPr>
        <w:t>Here, t</w:t>
      </w:r>
      <w:r w:rsidR="00ED3DD6">
        <w:rPr>
          <w:rFonts w:ascii="Times New Roman" w:hAnsi="Times New Roman" w:cs="Times New Roman"/>
          <w:sz w:val="24"/>
          <w:szCs w:val="24"/>
        </w:rPr>
        <w:t xml:space="preserve">he </w:t>
      </w:r>
      <w:r w:rsidRPr="00CA364C">
        <w:rPr>
          <w:rFonts w:ascii="Times New Roman" w:hAnsi="Times New Roman" w:cs="Times New Roman"/>
          <w:sz w:val="24"/>
          <w:szCs w:val="24"/>
        </w:rPr>
        <w:t xml:space="preserve">Landsat 7 </w:t>
      </w:r>
      <w:r w:rsidR="00ED3DD6">
        <w:rPr>
          <w:rFonts w:ascii="Times New Roman" w:hAnsi="Times New Roman" w:cs="Times New Roman"/>
          <w:sz w:val="24"/>
          <w:szCs w:val="24"/>
        </w:rPr>
        <w:t xml:space="preserve">ETM </w:t>
      </w:r>
      <w:r w:rsidRPr="00CA364C">
        <w:rPr>
          <w:rFonts w:ascii="Times New Roman" w:hAnsi="Times New Roman" w:cs="Times New Roman"/>
          <w:sz w:val="24"/>
          <w:szCs w:val="24"/>
        </w:rPr>
        <w:t>is used as a benchmark because it temporally overlaps with</w:t>
      </w:r>
      <w:r>
        <w:rPr>
          <w:rFonts w:ascii="Times New Roman" w:hAnsi="Times New Roman" w:cs="Times New Roman"/>
          <w:sz w:val="24"/>
          <w:szCs w:val="24"/>
        </w:rPr>
        <w:t xml:space="preserve"> </w:t>
      </w:r>
      <w:r w:rsidRPr="00CA364C">
        <w:rPr>
          <w:rFonts w:ascii="Times New Roman" w:hAnsi="Times New Roman" w:cs="Times New Roman"/>
          <w:sz w:val="24"/>
          <w:szCs w:val="24"/>
        </w:rPr>
        <w:t>the other two sensors. Cross-calibration can only be performed on one</w:t>
      </w:r>
      <w:r>
        <w:rPr>
          <w:rFonts w:ascii="Times New Roman" w:hAnsi="Times New Roman" w:cs="Times New Roman"/>
          <w:sz w:val="24"/>
          <w:szCs w:val="24"/>
        </w:rPr>
        <w:t xml:space="preserve"> </w:t>
      </w:r>
      <w:r w:rsidRPr="00CA364C">
        <w:rPr>
          <w:rFonts w:ascii="Times New Roman" w:hAnsi="Times New Roman" w:cs="Times New Roman"/>
          <w:sz w:val="24"/>
          <w:szCs w:val="24"/>
        </w:rPr>
        <w:t>band or spectral index at a time and requires having data from 100s to</w:t>
      </w:r>
      <w:r>
        <w:rPr>
          <w:rFonts w:ascii="Times New Roman" w:hAnsi="Times New Roman" w:cs="Times New Roman"/>
          <w:sz w:val="24"/>
          <w:szCs w:val="24"/>
        </w:rPr>
        <w:t xml:space="preserve"> </w:t>
      </w:r>
      <w:r w:rsidRPr="00CA364C">
        <w:rPr>
          <w:rFonts w:ascii="Times New Roman" w:hAnsi="Times New Roman" w:cs="Times New Roman"/>
          <w:sz w:val="24"/>
          <w:szCs w:val="24"/>
        </w:rPr>
        <w:t>preferably many 1,000s of sample site</w:t>
      </w:r>
      <w:r w:rsidR="00ED3DD6">
        <w:rPr>
          <w:rFonts w:ascii="Times New Roman" w:hAnsi="Times New Roman" w:cs="Times New Roman"/>
          <w:sz w:val="24"/>
          <w:szCs w:val="24"/>
        </w:rPr>
        <w:t xml:space="preserve">s to train the random forest models. There is an option for users to train the random forest models using pre-processed Landsat data from </w:t>
      </w:r>
      <w:r w:rsidR="002C1AC5">
        <w:rPr>
          <w:rFonts w:ascii="Times New Roman" w:hAnsi="Times New Roman" w:cs="Times New Roman"/>
          <w:sz w:val="24"/>
          <w:szCs w:val="24"/>
        </w:rPr>
        <w:t xml:space="preserve">~6000 </w:t>
      </w:r>
      <w:r w:rsidR="00B73109">
        <w:rPr>
          <w:rFonts w:ascii="Times New Roman" w:hAnsi="Times New Roman" w:cs="Times New Roman"/>
          <w:sz w:val="24"/>
          <w:szCs w:val="24"/>
        </w:rPr>
        <w:t xml:space="preserve">randomly </w:t>
      </w:r>
      <w:r w:rsidR="00ED3DD6">
        <w:rPr>
          <w:rFonts w:ascii="Times New Roman" w:hAnsi="Times New Roman" w:cs="Times New Roman"/>
          <w:sz w:val="24"/>
          <w:szCs w:val="24"/>
        </w:rPr>
        <w:t>sample</w:t>
      </w:r>
      <w:r w:rsidR="00B73109">
        <w:rPr>
          <w:rFonts w:ascii="Times New Roman" w:hAnsi="Times New Roman" w:cs="Times New Roman"/>
          <w:sz w:val="24"/>
          <w:szCs w:val="24"/>
        </w:rPr>
        <w:t>d</w:t>
      </w:r>
      <w:r w:rsidR="00ED3DD6">
        <w:rPr>
          <w:rFonts w:ascii="Times New Roman" w:hAnsi="Times New Roman" w:cs="Times New Roman"/>
          <w:sz w:val="24"/>
          <w:szCs w:val="24"/>
        </w:rPr>
        <w:t xml:space="preserve"> locations across the Arctic – Boreal domain. </w:t>
      </w:r>
    </w:p>
    <w:p w14:paraId="73789C00" w14:textId="6BDBD274" w:rsidR="007435E8" w:rsidRDefault="007C1180" w:rsidP="00B73109">
      <w:pPr>
        <w:pStyle w:val="NoSpacing"/>
        <w:ind w:firstLine="720"/>
        <w:rPr>
          <w:rFonts w:ascii="Times New Roman" w:hAnsi="Times New Roman" w:cs="Times New Roman"/>
          <w:sz w:val="24"/>
          <w:szCs w:val="24"/>
        </w:rPr>
      </w:pPr>
      <w:r>
        <w:rPr>
          <w:rFonts w:ascii="Times New Roman" w:hAnsi="Times New Roman" w:cs="Times New Roman"/>
          <w:sz w:val="24"/>
          <w:szCs w:val="24"/>
        </w:rPr>
        <w:t>T</w:t>
      </w:r>
      <w:r w:rsidR="00C56196" w:rsidRPr="00CA364C">
        <w:rPr>
          <w:rFonts w:ascii="Times New Roman" w:hAnsi="Times New Roman" w:cs="Times New Roman"/>
          <w:sz w:val="24"/>
          <w:szCs w:val="24"/>
        </w:rPr>
        <w:t xml:space="preserve">he </w:t>
      </w:r>
      <w:r>
        <w:rPr>
          <w:rFonts w:ascii="Times New Roman" w:hAnsi="Times New Roman" w:cs="Times New Roman"/>
          <w:sz w:val="24"/>
          <w:szCs w:val="24"/>
        </w:rPr>
        <w:t xml:space="preserve">overall </w:t>
      </w:r>
      <w:r w:rsidR="00C56196" w:rsidRPr="00CA364C">
        <w:rPr>
          <w:rFonts w:ascii="Times New Roman" w:hAnsi="Times New Roman" w:cs="Times New Roman"/>
          <w:sz w:val="24"/>
          <w:szCs w:val="24"/>
        </w:rPr>
        <w:t>approach involves</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determining the </w:t>
      </w:r>
      <w:r w:rsidR="00B73109">
        <w:rPr>
          <w:rFonts w:ascii="Times New Roman" w:hAnsi="Times New Roman" w:cs="Times New Roman"/>
          <w:sz w:val="24"/>
          <w:szCs w:val="24"/>
        </w:rPr>
        <w:t xml:space="preserve">median spectral </w:t>
      </w:r>
      <w:r w:rsidR="00C56196" w:rsidRPr="00CA364C">
        <w:rPr>
          <w:rFonts w:ascii="Times New Roman" w:hAnsi="Times New Roman" w:cs="Times New Roman"/>
          <w:sz w:val="24"/>
          <w:szCs w:val="24"/>
        </w:rPr>
        <w:t>reflectance at a site during a portion of the</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growing season using Landsat 7 and Landsat 5/8 data that were collected</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the same years. A</w:t>
      </w:r>
      <w:r w:rsidR="00C56196">
        <w:rPr>
          <w:rFonts w:ascii="Times New Roman" w:hAnsi="Times New Roman" w:cs="Times New Roman"/>
          <w:sz w:val="24"/>
          <w:szCs w:val="24"/>
        </w:rPr>
        <w:t xml:space="preserve"> </w:t>
      </w:r>
      <w:r>
        <w:rPr>
          <w:rFonts w:ascii="Times New Roman" w:hAnsi="Times New Roman" w:cs="Times New Roman"/>
          <w:sz w:val="24"/>
          <w:szCs w:val="24"/>
        </w:rPr>
        <w:t>r</w:t>
      </w:r>
      <w:r w:rsidR="00C56196" w:rsidRPr="00CA364C">
        <w:rPr>
          <w:rFonts w:ascii="Times New Roman" w:hAnsi="Times New Roman" w:cs="Times New Roman"/>
          <w:sz w:val="24"/>
          <w:szCs w:val="24"/>
        </w:rPr>
        <w:t xml:space="preserve">andom </w:t>
      </w:r>
      <w:r>
        <w:rPr>
          <w:rFonts w:ascii="Times New Roman" w:hAnsi="Times New Roman" w:cs="Times New Roman"/>
          <w:sz w:val="24"/>
          <w:szCs w:val="24"/>
        </w:rPr>
        <w:t>f</w:t>
      </w:r>
      <w:r w:rsidR="00C56196" w:rsidRPr="00CA364C">
        <w:rPr>
          <w:rFonts w:ascii="Times New Roman" w:hAnsi="Times New Roman" w:cs="Times New Roman"/>
          <w:sz w:val="24"/>
          <w:szCs w:val="24"/>
        </w:rPr>
        <w:t>orest model is then trained to predict Landsat</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7 reflectance from Landsat 5/8</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reflectance</w:t>
      </w:r>
      <w:r w:rsidR="00CA32D4">
        <w:rPr>
          <w:rFonts w:ascii="Times New Roman" w:hAnsi="Times New Roman" w:cs="Times New Roman"/>
          <w:sz w:val="24"/>
          <w:szCs w:val="24"/>
        </w:rPr>
        <w:t>.</w:t>
      </w:r>
      <w:r w:rsidR="003A652A">
        <w:rPr>
          <w:rFonts w:ascii="Times New Roman" w:hAnsi="Times New Roman" w:cs="Times New Roman"/>
          <w:sz w:val="24"/>
          <w:szCs w:val="24"/>
        </w:rPr>
        <w:t xml:space="preserve"> </w:t>
      </w:r>
      <w:r w:rsidR="00933678">
        <w:rPr>
          <w:rFonts w:ascii="Times New Roman" w:hAnsi="Times New Roman" w:cs="Times New Roman"/>
          <w:sz w:val="24"/>
          <w:szCs w:val="24"/>
        </w:rPr>
        <w:t>Random forest models are</w:t>
      </w:r>
      <w:r w:rsidR="003A652A">
        <w:rPr>
          <w:rFonts w:ascii="Times New Roman" w:hAnsi="Times New Roman" w:cs="Times New Roman"/>
          <w:sz w:val="24"/>
          <w:szCs w:val="24"/>
        </w:rPr>
        <w:t xml:space="preserve"> ensembles of regression trees </w:t>
      </w:r>
      <w:r w:rsidR="003A652A">
        <w:rPr>
          <w:rFonts w:ascii="Times New Roman" w:hAnsi="Times New Roman" w:cs="Times New Roman"/>
          <w:sz w:val="24"/>
          <w:szCs w:val="24"/>
        </w:rPr>
        <w:fldChar w:fldCharType="begin"/>
      </w:r>
      <w:r w:rsidR="003A652A">
        <w:rPr>
          <w:rFonts w:ascii="Times New Roman" w:hAnsi="Times New Roman" w:cs="Times New Roman"/>
          <w:sz w:val="24"/>
          <w:szCs w:val="24"/>
        </w:rPr>
        <w:instrText xml:space="preserve"> ADDIN EN.CITE &lt;EndNote&gt;&lt;Cite&gt;&lt;Author&gt;Breiman&lt;/Author&gt;&lt;Year&gt;2001&lt;/Year&gt;&lt;RecNum&gt;998&lt;/RecNum&gt;&lt;DisplayText&gt;(Breiman 2001)&lt;/DisplayText&gt;&lt;record&gt;&lt;rec-number&gt;998&lt;/rec-number&gt;&lt;foreign-keys&gt;&lt;key app="EN" db-id="przrz2xfys0et6es02qx0adprs59z2erxf5t" timestamp="0"&gt;998&lt;/key&gt;&lt;/foreign-keys&gt;&lt;ref-type name="Journal Article"&gt;17&lt;/ref-type&gt;&lt;contributors&gt;&lt;authors&gt;&lt;author&gt;Breiman, L.&lt;/author&gt;&lt;/authors&gt;&lt;/contributors&gt;&lt;titles&gt;&lt;title&gt;Random Forests&lt;/title&gt;&lt;secondary-title&gt;Machine Learning&lt;/secondary-title&gt;&lt;/titles&gt;&lt;pages&gt;5-32&lt;/pages&gt;&lt;volume&gt;45&lt;/volume&gt;&lt;section&gt;5&lt;/section&gt;&lt;dates&gt;&lt;year&gt;2001&lt;/year&gt;&lt;/dates&gt;&lt;urls&gt;&lt;/urls&gt;&lt;/record&gt;&lt;/Cite&gt;&lt;/EndNote&gt;</w:instrText>
      </w:r>
      <w:r w:rsidR="003A652A">
        <w:rPr>
          <w:rFonts w:ascii="Times New Roman" w:hAnsi="Times New Roman" w:cs="Times New Roman"/>
          <w:sz w:val="24"/>
          <w:szCs w:val="24"/>
        </w:rPr>
        <w:fldChar w:fldCharType="separate"/>
      </w:r>
      <w:r w:rsidR="003A652A">
        <w:rPr>
          <w:rFonts w:ascii="Times New Roman" w:hAnsi="Times New Roman" w:cs="Times New Roman"/>
          <w:noProof/>
          <w:sz w:val="24"/>
          <w:szCs w:val="24"/>
        </w:rPr>
        <w:t>(Breiman 2001)</w:t>
      </w:r>
      <w:r w:rsidR="003A652A">
        <w:rPr>
          <w:rFonts w:ascii="Times New Roman" w:hAnsi="Times New Roman" w:cs="Times New Roman"/>
          <w:sz w:val="24"/>
          <w:szCs w:val="24"/>
        </w:rPr>
        <w:fldChar w:fldCharType="end"/>
      </w:r>
      <w:r w:rsidR="003A652A">
        <w:rPr>
          <w:rFonts w:ascii="Times New Roman" w:hAnsi="Times New Roman" w:cs="Times New Roman"/>
          <w:sz w:val="24"/>
          <w:szCs w:val="24"/>
        </w:rPr>
        <w:t xml:space="preserve"> that here are </w:t>
      </w:r>
      <w:r w:rsidR="00CA32D4">
        <w:rPr>
          <w:rFonts w:ascii="Times New Roman" w:hAnsi="Times New Roman" w:cs="Times New Roman"/>
          <w:sz w:val="24"/>
          <w:szCs w:val="24"/>
        </w:rPr>
        <w:t xml:space="preserve">trained using a fast implementation provided by the </w:t>
      </w:r>
      <w:r w:rsidR="00CA32D4" w:rsidRPr="00CA32D4">
        <w:rPr>
          <w:rFonts w:ascii="Times New Roman" w:hAnsi="Times New Roman" w:cs="Times New Roman"/>
          <w:i/>
          <w:iCs/>
          <w:sz w:val="24"/>
          <w:szCs w:val="24"/>
        </w:rPr>
        <w:t>ranger</w:t>
      </w:r>
      <w:r w:rsidR="00CA32D4">
        <w:rPr>
          <w:rFonts w:ascii="Times New Roman" w:hAnsi="Times New Roman" w:cs="Times New Roman"/>
          <w:sz w:val="24"/>
          <w:szCs w:val="24"/>
        </w:rPr>
        <w:t xml:space="preserve"> package </w:t>
      </w:r>
      <w:r w:rsidR="00CA32D4">
        <w:rPr>
          <w:rFonts w:ascii="Times New Roman" w:hAnsi="Times New Roman" w:cs="Times New Roman"/>
          <w:sz w:val="24"/>
          <w:szCs w:val="24"/>
        </w:rPr>
        <w:fldChar w:fldCharType="begin"/>
      </w:r>
      <w:r w:rsidR="00CA32D4">
        <w:rPr>
          <w:rFonts w:ascii="Times New Roman" w:hAnsi="Times New Roman" w:cs="Times New Roman"/>
          <w:sz w:val="24"/>
          <w:szCs w:val="24"/>
        </w:rPr>
        <w:instrText xml:space="preserve"> ADDIN EN.CITE &lt;EndNote&gt;&lt;Cite&gt;&lt;Author&gt;Wright&lt;/Author&gt;&lt;Year&gt;2017&lt;/Year&gt;&lt;RecNum&gt;3737&lt;/RecNum&gt;&lt;DisplayText&gt;(Wright and Ziegler 2017)&lt;/DisplayText&gt;&lt;record&gt;&lt;rec-number&gt;3737&lt;/rec-number&gt;&lt;foreign-keys&gt;&lt;key app="EN" db-id="przrz2xfys0et6es02qx0adprs59z2erxf5t" timestamp="1541810266"&gt;3737&lt;/key&gt;&lt;/foreign-keys&gt;&lt;ref-type name="Journal Article"&gt;17&lt;/ref-type&gt;&lt;contributors&gt;&lt;authors&gt;&lt;author&gt;Wright, Marvin N&lt;/author&gt;&lt;author&gt;Ziegler, Andreas&lt;/author&gt;&lt;/authors&gt;&lt;/contributors&gt;&lt;titles&gt;&lt;title&gt;Ranger: a fast implementation of random forests for high dimensional data in C++ and R&lt;/title&gt;&lt;secondary-title&gt;Journal of Statistical Software&lt;/secondary-title&gt;&lt;/titles&gt;&lt;periodical&gt;&lt;full-title&gt;Journal of statistical software&lt;/full-title&gt;&lt;/periodical&gt;&lt;pages&gt;1-17&lt;/pages&gt;&lt;volume&gt;77&lt;/volume&gt;&lt;number&gt;1&lt;/number&gt;&lt;dates&gt;&lt;year&gt;2017&lt;/year&gt;&lt;/dates&gt;&lt;urls&gt;&lt;/urls&gt;&lt;electronic-resource-num&gt; 10.18637/jss.v077.i01&lt;/electronic-resource-num&gt;&lt;/record&gt;&lt;/Cite&gt;&lt;/EndNote&gt;</w:instrText>
      </w:r>
      <w:r w:rsidR="00CA32D4">
        <w:rPr>
          <w:rFonts w:ascii="Times New Roman" w:hAnsi="Times New Roman" w:cs="Times New Roman"/>
          <w:sz w:val="24"/>
          <w:szCs w:val="24"/>
        </w:rPr>
        <w:fldChar w:fldCharType="separate"/>
      </w:r>
      <w:r w:rsidR="00CA32D4">
        <w:rPr>
          <w:rFonts w:ascii="Times New Roman" w:hAnsi="Times New Roman" w:cs="Times New Roman"/>
          <w:noProof/>
          <w:sz w:val="24"/>
          <w:szCs w:val="24"/>
        </w:rPr>
        <w:t>(Wright and Ziegler 2017)</w:t>
      </w:r>
      <w:r w:rsidR="00CA32D4">
        <w:rPr>
          <w:rFonts w:ascii="Times New Roman" w:hAnsi="Times New Roman" w:cs="Times New Roman"/>
          <w:sz w:val="24"/>
          <w:szCs w:val="24"/>
        </w:rPr>
        <w:fldChar w:fldCharType="end"/>
      </w:r>
      <w:r w:rsidR="00CA32D4">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If </w:t>
      </w:r>
      <w:r>
        <w:rPr>
          <w:rFonts w:ascii="Times New Roman" w:hAnsi="Times New Roman" w:cs="Times New Roman"/>
          <w:sz w:val="24"/>
          <w:szCs w:val="24"/>
        </w:rPr>
        <w:t xml:space="preserve">the user’s dataset </w:t>
      </w:r>
      <w:r w:rsidR="00C56196" w:rsidRPr="00CA364C">
        <w:rPr>
          <w:rFonts w:ascii="Times New Roman" w:hAnsi="Times New Roman" w:cs="Times New Roman"/>
          <w:sz w:val="24"/>
          <w:szCs w:val="24"/>
        </w:rPr>
        <w:t>include</w:t>
      </w:r>
      <w:r>
        <w:rPr>
          <w:rFonts w:ascii="Times New Roman" w:hAnsi="Times New Roman" w:cs="Times New Roman"/>
          <w:sz w:val="24"/>
          <w:szCs w:val="24"/>
        </w:rPr>
        <w:t>s</w:t>
      </w:r>
      <w:r w:rsidR="00C56196" w:rsidRPr="00CA364C">
        <w:rPr>
          <w:rFonts w:ascii="Times New Roman" w:hAnsi="Times New Roman" w:cs="Times New Roman"/>
          <w:sz w:val="24"/>
          <w:szCs w:val="24"/>
        </w:rPr>
        <w:t xml:space="preserve"> both</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Landsat 5 and 8, then the function will train a </w:t>
      </w:r>
      <w:r>
        <w:rPr>
          <w:rFonts w:ascii="Times New Roman" w:hAnsi="Times New Roman" w:cs="Times New Roman"/>
          <w:sz w:val="24"/>
          <w:szCs w:val="24"/>
        </w:rPr>
        <w:t>r</w:t>
      </w:r>
      <w:r w:rsidR="00C56196" w:rsidRPr="00CA364C">
        <w:rPr>
          <w:rFonts w:ascii="Times New Roman" w:hAnsi="Times New Roman" w:cs="Times New Roman"/>
          <w:sz w:val="24"/>
          <w:szCs w:val="24"/>
        </w:rPr>
        <w:t>andom</w:t>
      </w:r>
      <w:r w:rsidR="00C56196">
        <w:rPr>
          <w:rFonts w:ascii="Times New Roman" w:hAnsi="Times New Roman" w:cs="Times New Roman"/>
          <w:sz w:val="24"/>
          <w:szCs w:val="24"/>
        </w:rPr>
        <w:t xml:space="preserve"> </w:t>
      </w:r>
      <w:r>
        <w:rPr>
          <w:rFonts w:ascii="Times New Roman" w:hAnsi="Times New Roman" w:cs="Times New Roman"/>
          <w:sz w:val="24"/>
          <w:szCs w:val="24"/>
        </w:rPr>
        <w:t>f</w:t>
      </w:r>
      <w:r w:rsidR="00C56196" w:rsidRPr="00CA364C">
        <w:rPr>
          <w:rFonts w:ascii="Times New Roman" w:hAnsi="Times New Roman" w:cs="Times New Roman"/>
          <w:sz w:val="24"/>
          <w:szCs w:val="24"/>
        </w:rPr>
        <w:t>orest model for</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each sensor.</w:t>
      </w:r>
      <w:r w:rsidR="004238DB">
        <w:rPr>
          <w:rFonts w:ascii="Times New Roman" w:hAnsi="Times New Roman" w:cs="Times New Roman"/>
          <w:sz w:val="24"/>
          <w:szCs w:val="24"/>
        </w:rPr>
        <w:t xml:space="preserve"> </w:t>
      </w:r>
      <w:r w:rsidR="00112D08">
        <w:rPr>
          <w:rFonts w:ascii="Times New Roman" w:hAnsi="Times New Roman" w:cs="Times New Roman"/>
          <w:sz w:val="24"/>
          <w:szCs w:val="24"/>
        </w:rPr>
        <w:t xml:space="preserve">The function evaluates model performance using both </w:t>
      </w:r>
      <w:r w:rsidR="004238DB">
        <w:rPr>
          <w:rFonts w:ascii="Times New Roman" w:hAnsi="Times New Roman" w:cs="Times New Roman"/>
          <w:sz w:val="24"/>
          <w:szCs w:val="24"/>
        </w:rPr>
        <w:t xml:space="preserve">out-of-bag and cross-validated approaches. Please see </w:t>
      </w:r>
      <w:r w:rsidR="004238DB">
        <w:rPr>
          <w:rFonts w:ascii="Times New Roman" w:hAnsi="Times New Roman" w:cs="Times New Roman"/>
          <w:sz w:val="24"/>
          <w:szCs w:val="24"/>
        </w:rPr>
        <w:fldChar w:fldCharType="begin"/>
      </w:r>
      <w:r w:rsidR="004238DB">
        <w:rPr>
          <w:rFonts w:ascii="Times New Roman" w:hAnsi="Times New Roman" w:cs="Times New Roman"/>
          <w:sz w:val="24"/>
          <w:szCs w:val="24"/>
        </w:rPr>
        <w:instrText xml:space="preserve"> ADDIN EN.CITE &lt;EndNote&gt;&lt;Cite AuthorYear="1"&gt;&lt;Author&gt;Berner&lt;/Author&gt;&lt;Year&gt;2020&lt;/Year&gt;&lt;RecNum&gt;3755&lt;/RecNum&gt;&lt;DisplayText&gt;Berner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4238DB">
        <w:rPr>
          <w:rFonts w:ascii="Times New Roman" w:hAnsi="Times New Roman" w:cs="Times New Roman"/>
          <w:sz w:val="24"/>
          <w:szCs w:val="24"/>
        </w:rPr>
        <w:fldChar w:fldCharType="separate"/>
      </w:r>
      <w:r w:rsidR="004238DB">
        <w:rPr>
          <w:rFonts w:ascii="Times New Roman" w:hAnsi="Times New Roman" w:cs="Times New Roman"/>
          <w:noProof/>
          <w:sz w:val="24"/>
          <w:szCs w:val="24"/>
        </w:rPr>
        <w:t>Berner et al. (2020)</w:t>
      </w:r>
      <w:r w:rsidR="004238DB">
        <w:rPr>
          <w:rFonts w:ascii="Times New Roman" w:hAnsi="Times New Roman" w:cs="Times New Roman"/>
          <w:sz w:val="24"/>
          <w:szCs w:val="24"/>
        </w:rPr>
        <w:fldChar w:fldCharType="end"/>
      </w:r>
      <w:r w:rsidR="004238DB">
        <w:rPr>
          <w:rFonts w:ascii="Times New Roman" w:hAnsi="Times New Roman" w:cs="Times New Roman"/>
          <w:sz w:val="24"/>
          <w:szCs w:val="24"/>
        </w:rPr>
        <w:t xml:space="preserve"> for further details.  </w:t>
      </w:r>
    </w:p>
    <w:p w14:paraId="1AC03B70" w14:textId="2B490D12" w:rsidR="00C56196" w:rsidRDefault="007435E8" w:rsidP="00112D08">
      <w:pPr>
        <w:pStyle w:val="NoSpacing"/>
        <w:ind w:firstLine="720"/>
        <w:rPr>
          <w:rFonts w:ascii="Consolas" w:hAnsi="Consolas" w:cs="Times New Roman"/>
          <w:sz w:val="20"/>
          <w:szCs w:val="20"/>
        </w:rPr>
      </w:pPr>
      <w:r w:rsidRPr="007C40D8">
        <w:rPr>
          <w:rFonts w:ascii="Times New Roman" w:hAnsi="Times New Roman" w:cs="Times New Roman"/>
          <w:sz w:val="24"/>
          <w:szCs w:val="24"/>
        </w:rPr>
        <w:t xml:space="preserve">As </w:t>
      </w:r>
      <w:r w:rsidR="00F2625C">
        <w:rPr>
          <w:rFonts w:ascii="Times New Roman" w:hAnsi="Times New Roman" w:cs="Times New Roman"/>
          <w:sz w:val="24"/>
          <w:szCs w:val="24"/>
        </w:rPr>
        <w:t>its</w:t>
      </w:r>
      <w:r w:rsidRPr="007C40D8">
        <w:rPr>
          <w:rFonts w:ascii="Times New Roman" w:hAnsi="Times New Roman" w:cs="Times New Roman"/>
          <w:sz w:val="24"/>
          <w:szCs w:val="24"/>
        </w:rPr>
        <w:t xml:space="preserve"> main</w:t>
      </w:r>
      <w:r>
        <w:rPr>
          <w:rFonts w:ascii="Times New Roman" w:hAnsi="Times New Roman" w:cs="Times New Roman"/>
          <w:i/>
          <w:iCs/>
          <w:sz w:val="24"/>
          <w:szCs w:val="24"/>
        </w:rPr>
        <w:t xml:space="preserve"> </w:t>
      </w:r>
      <w:r w:rsidRPr="007C40D8">
        <w:rPr>
          <w:rFonts w:ascii="Times New Roman" w:hAnsi="Times New Roman" w:cs="Times New Roman"/>
          <w:sz w:val="24"/>
          <w:szCs w:val="24"/>
        </w:rPr>
        <w:t>input</w:t>
      </w:r>
      <w:r>
        <w:rPr>
          <w:rFonts w:ascii="Times New Roman" w:hAnsi="Times New Roman" w:cs="Times New Roman"/>
          <w:i/>
          <w:iCs/>
          <w:sz w:val="24"/>
          <w:szCs w:val="24"/>
        </w:rPr>
        <w:t xml:space="preserve"> </w:t>
      </w:r>
      <w:proofErr w:type="spellStart"/>
      <w:r w:rsidRPr="001813F3">
        <w:rPr>
          <w:rFonts w:ascii="Times New Roman" w:hAnsi="Times New Roman" w:cs="Times New Roman"/>
          <w:i/>
          <w:iCs/>
          <w:sz w:val="24"/>
          <w:szCs w:val="24"/>
        </w:rPr>
        <w:t>lsat_calibrate_rf</w:t>
      </w:r>
      <w:proofErr w:type="spellEnd"/>
      <w:r w:rsidRPr="001813F3">
        <w:rPr>
          <w:rFonts w:ascii="Times New Roman" w:hAnsi="Times New Roman" w:cs="Times New Roman"/>
          <w:i/>
          <w:iCs/>
          <w:sz w:val="24"/>
          <w:szCs w:val="24"/>
        </w:rPr>
        <w:t>()</w:t>
      </w:r>
      <w:r>
        <w:rPr>
          <w:rFonts w:ascii="Times New Roman" w:hAnsi="Times New Roman" w:cs="Times New Roman"/>
          <w:i/>
          <w:iCs/>
          <w:sz w:val="24"/>
          <w:szCs w:val="24"/>
        </w:rPr>
        <w:t xml:space="preserve"> </w:t>
      </w:r>
      <w:r w:rsidRPr="007C40D8">
        <w:rPr>
          <w:rFonts w:ascii="Times New Roman" w:hAnsi="Times New Roman" w:cs="Times New Roman"/>
          <w:sz w:val="24"/>
          <w:szCs w:val="24"/>
        </w:rPr>
        <w:t>takes a</w:t>
      </w:r>
      <w:r>
        <w:rPr>
          <w:rFonts w:ascii="Times New Roman" w:hAnsi="Times New Roman" w:cs="Times New Roman"/>
          <w:i/>
          <w:iCs/>
          <w:sz w:val="24"/>
          <w:szCs w:val="24"/>
        </w:rPr>
        <w:t xml:space="preserve"> </w:t>
      </w:r>
      <w:r w:rsidR="00193181" w:rsidRPr="00193181">
        <w:rPr>
          <w:rFonts w:ascii="Times New Roman" w:hAnsi="Times New Roman" w:cs="Times New Roman"/>
          <w:i/>
          <w:iCs/>
          <w:sz w:val="24"/>
          <w:szCs w:val="24"/>
        </w:rPr>
        <w:t>data.table</w:t>
      </w:r>
      <w:r w:rsidRPr="007C40D8">
        <w:rPr>
          <w:rFonts w:ascii="Times New Roman" w:hAnsi="Times New Roman" w:cs="Times New Roman"/>
          <w:sz w:val="24"/>
          <w:szCs w:val="24"/>
        </w:rPr>
        <w:t xml:space="preserve"> of </w:t>
      </w:r>
      <w:r>
        <w:rPr>
          <w:rFonts w:ascii="Times New Roman" w:hAnsi="Times New Roman" w:cs="Times New Roman"/>
          <w:sz w:val="24"/>
          <w:szCs w:val="24"/>
        </w:rPr>
        <w:t>Landsat records for sample sites and a string specifying the name of the band or spectral index to be cross-calibrated.</w:t>
      </w:r>
      <w:r w:rsidR="00C56196" w:rsidRPr="00CA364C">
        <w:rPr>
          <w:rFonts w:ascii="Times New Roman" w:hAnsi="Times New Roman" w:cs="Times New Roman"/>
          <w:sz w:val="24"/>
          <w:szCs w:val="24"/>
        </w:rPr>
        <w:t xml:space="preserve"> By default, </w:t>
      </w:r>
      <w:proofErr w:type="spellStart"/>
      <w:r w:rsidR="00C56196" w:rsidRPr="001813F3">
        <w:rPr>
          <w:rFonts w:ascii="Times New Roman" w:hAnsi="Times New Roman" w:cs="Times New Roman"/>
          <w:i/>
          <w:iCs/>
          <w:sz w:val="24"/>
          <w:szCs w:val="24"/>
        </w:rPr>
        <w:t>lsat_calibrate_rf</w:t>
      </w:r>
      <w:proofErr w:type="spellEnd"/>
      <w:r w:rsidR="00C56196" w:rsidRPr="001813F3">
        <w:rPr>
          <w:rFonts w:ascii="Times New Roman" w:hAnsi="Times New Roman" w:cs="Times New Roman"/>
          <w:i/>
          <w:iCs/>
          <w:sz w:val="24"/>
          <w:szCs w:val="24"/>
        </w:rPr>
        <w:t>()</w:t>
      </w:r>
      <w:r w:rsidR="00C56196" w:rsidRPr="00CA364C">
        <w:rPr>
          <w:rFonts w:ascii="Times New Roman" w:hAnsi="Times New Roman" w:cs="Times New Roman"/>
          <w:sz w:val="24"/>
          <w:szCs w:val="24"/>
        </w:rPr>
        <w:t xml:space="preserve"> will </w:t>
      </w:r>
      <w:r w:rsidR="00E74E5C">
        <w:rPr>
          <w:rFonts w:ascii="Times New Roman" w:hAnsi="Times New Roman" w:cs="Times New Roman"/>
          <w:sz w:val="24"/>
          <w:szCs w:val="24"/>
        </w:rPr>
        <w:t xml:space="preserve">return a </w:t>
      </w:r>
      <w:r w:rsidR="00193181" w:rsidRPr="00193181">
        <w:rPr>
          <w:rFonts w:ascii="Times New Roman" w:hAnsi="Times New Roman" w:cs="Times New Roman"/>
          <w:i/>
          <w:iCs/>
          <w:sz w:val="24"/>
          <w:szCs w:val="24"/>
        </w:rPr>
        <w:t>data.table</w:t>
      </w:r>
      <w:r w:rsidR="00E74E5C">
        <w:rPr>
          <w:rFonts w:ascii="Times New Roman" w:hAnsi="Times New Roman" w:cs="Times New Roman"/>
          <w:sz w:val="24"/>
          <w:szCs w:val="24"/>
        </w:rPr>
        <w:t xml:space="preserve"> with </w:t>
      </w:r>
      <w:r w:rsidR="00C56196" w:rsidRPr="00CA364C">
        <w:rPr>
          <w:rFonts w:ascii="Times New Roman" w:hAnsi="Times New Roman" w:cs="Times New Roman"/>
          <w:sz w:val="24"/>
          <w:szCs w:val="24"/>
        </w:rPr>
        <w:t>a new column</w:t>
      </w:r>
      <w:r w:rsidR="00C56196">
        <w:rPr>
          <w:rFonts w:ascii="Times New Roman" w:hAnsi="Times New Roman" w:cs="Times New Roman"/>
          <w:sz w:val="24"/>
          <w:szCs w:val="24"/>
        </w:rPr>
        <w:t xml:space="preserve"> </w:t>
      </w:r>
      <w:r w:rsidR="00EC0D09">
        <w:rPr>
          <w:rFonts w:ascii="Times New Roman" w:hAnsi="Times New Roman" w:cs="Times New Roman"/>
          <w:sz w:val="24"/>
          <w:szCs w:val="24"/>
        </w:rPr>
        <w:t xml:space="preserve">containing </w:t>
      </w:r>
      <w:r w:rsidR="00C56196" w:rsidRPr="00CA364C">
        <w:rPr>
          <w:rFonts w:ascii="Times New Roman" w:hAnsi="Times New Roman" w:cs="Times New Roman"/>
          <w:sz w:val="24"/>
          <w:szCs w:val="24"/>
        </w:rPr>
        <w:t>the</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cross-calibrated data</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The function create</w:t>
      </w:r>
      <w:r w:rsidR="007C1180">
        <w:rPr>
          <w:rFonts w:ascii="Times New Roman" w:hAnsi="Times New Roman" w:cs="Times New Roman"/>
          <w:sz w:val="24"/>
          <w:szCs w:val="24"/>
        </w:rPr>
        <w:t>s</w:t>
      </w:r>
      <w:r w:rsidR="00C56196" w:rsidRPr="00CA364C">
        <w:rPr>
          <w:rFonts w:ascii="Times New Roman" w:hAnsi="Times New Roman" w:cs="Times New Roman"/>
          <w:sz w:val="24"/>
          <w:szCs w:val="24"/>
        </w:rPr>
        <w:t xml:space="preserve"> a</w:t>
      </w:r>
      <w:r w:rsidR="002E0BED">
        <w:rPr>
          <w:rFonts w:ascii="Times New Roman" w:hAnsi="Times New Roman" w:cs="Times New Roman"/>
          <w:sz w:val="24"/>
          <w:szCs w:val="24"/>
        </w:rPr>
        <w:t xml:space="preserve"> user-specified</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output directory that contains (1) trained </w:t>
      </w:r>
      <w:r w:rsidR="007C1180">
        <w:rPr>
          <w:rFonts w:ascii="Times New Roman" w:hAnsi="Times New Roman" w:cs="Times New Roman"/>
          <w:sz w:val="24"/>
          <w:szCs w:val="24"/>
        </w:rPr>
        <w:t>r</w:t>
      </w:r>
      <w:r w:rsidR="00C56196" w:rsidRPr="00CA364C">
        <w:rPr>
          <w:rFonts w:ascii="Times New Roman" w:hAnsi="Times New Roman" w:cs="Times New Roman"/>
          <w:sz w:val="24"/>
          <w:szCs w:val="24"/>
        </w:rPr>
        <w:t xml:space="preserve">andom </w:t>
      </w:r>
      <w:r w:rsidR="007C1180">
        <w:rPr>
          <w:rFonts w:ascii="Times New Roman" w:hAnsi="Times New Roman" w:cs="Times New Roman"/>
          <w:sz w:val="24"/>
          <w:szCs w:val="24"/>
        </w:rPr>
        <w:t>f</w:t>
      </w:r>
      <w:r w:rsidR="00C56196" w:rsidRPr="00CA364C">
        <w:rPr>
          <w:rFonts w:ascii="Times New Roman" w:hAnsi="Times New Roman" w:cs="Times New Roman"/>
          <w:sz w:val="24"/>
          <w:szCs w:val="24"/>
        </w:rPr>
        <w:t>orest models, (2) a</w:t>
      </w:r>
      <w:r w:rsidR="00C56196">
        <w:rPr>
          <w:rFonts w:ascii="Times New Roman" w:hAnsi="Times New Roman" w:cs="Times New Roman"/>
          <w:sz w:val="24"/>
          <w:szCs w:val="24"/>
        </w:rPr>
        <w:t xml:space="preserve"> </w:t>
      </w:r>
      <w:r w:rsidR="007C1180">
        <w:rPr>
          <w:rFonts w:ascii="Times New Roman" w:hAnsi="Times New Roman" w:cs="Times New Roman"/>
          <w:sz w:val="24"/>
          <w:szCs w:val="24"/>
        </w:rPr>
        <w:t xml:space="preserve">CSV file with </w:t>
      </w:r>
      <w:r w:rsidR="00C56196" w:rsidRPr="00CA364C">
        <w:rPr>
          <w:rFonts w:ascii="Times New Roman" w:hAnsi="Times New Roman" w:cs="Times New Roman"/>
          <w:sz w:val="24"/>
          <w:szCs w:val="24"/>
        </w:rPr>
        <w:t>model</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evaluation metrics, and (3) a multi-panel figure</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comparing sensors pre- and post-calibration.</w:t>
      </w:r>
      <w:r w:rsidR="00E74E5C">
        <w:rPr>
          <w:rFonts w:ascii="Times New Roman" w:hAnsi="Times New Roman" w:cs="Times New Roman"/>
          <w:sz w:val="24"/>
          <w:szCs w:val="24"/>
        </w:rPr>
        <w:t xml:space="preserve"> </w:t>
      </w:r>
      <w:r w:rsidR="002E0BED">
        <w:rPr>
          <w:rFonts w:ascii="Times New Roman" w:hAnsi="Times New Roman" w:cs="Times New Roman"/>
          <w:sz w:val="24"/>
          <w:szCs w:val="24"/>
        </w:rPr>
        <w:t xml:space="preserve">Furthermore, model evaluation metrics are returned to the console and the </w:t>
      </w:r>
      <w:r w:rsidR="00AB01B7">
        <w:rPr>
          <w:rFonts w:ascii="Times New Roman" w:hAnsi="Times New Roman" w:cs="Times New Roman"/>
          <w:sz w:val="24"/>
          <w:szCs w:val="24"/>
        </w:rPr>
        <w:t xml:space="preserve">figure </w:t>
      </w:r>
      <w:r w:rsidR="002E0BED">
        <w:rPr>
          <w:rFonts w:ascii="Times New Roman" w:hAnsi="Times New Roman" w:cs="Times New Roman"/>
          <w:sz w:val="24"/>
          <w:szCs w:val="24"/>
        </w:rPr>
        <w:t xml:space="preserve">plotted in the </w:t>
      </w:r>
      <w:r w:rsidR="00AB01B7">
        <w:rPr>
          <w:rFonts w:ascii="Times New Roman" w:hAnsi="Times New Roman" w:cs="Times New Roman"/>
          <w:sz w:val="24"/>
          <w:szCs w:val="24"/>
        </w:rPr>
        <w:t>active graphics device.</w:t>
      </w:r>
      <w:r w:rsidR="00EC62C5">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If </w:t>
      </w:r>
      <w:r w:rsidR="007C1180">
        <w:rPr>
          <w:rFonts w:ascii="Times New Roman" w:hAnsi="Times New Roman" w:cs="Times New Roman"/>
          <w:sz w:val="24"/>
          <w:szCs w:val="24"/>
        </w:rPr>
        <w:t xml:space="preserve">the </w:t>
      </w:r>
      <w:r w:rsidR="00C56196" w:rsidRPr="00CA364C">
        <w:rPr>
          <w:rFonts w:ascii="Times New Roman" w:hAnsi="Times New Roman" w:cs="Times New Roman"/>
          <w:sz w:val="24"/>
          <w:szCs w:val="24"/>
        </w:rPr>
        <w:t xml:space="preserve">default setting </w:t>
      </w:r>
      <w:r w:rsidR="007C1180">
        <w:rPr>
          <w:rFonts w:ascii="Times New Roman" w:hAnsi="Times New Roman" w:cs="Times New Roman"/>
          <w:sz w:val="24"/>
          <w:szCs w:val="24"/>
        </w:rPr>
        <w:t xml:space="preserve">to </w:t>
      </w:r>
      <w:r w:rsidR="00C56196" w:rsidRPr="00CA364C">
        <w:rPr>
          <w:rFonts w:ascii="Times New Roman" w:hAnsi="Times New Roman" w:cs="Times New Roman"/>
          <w:sz w:val="24"/>
          <w:szCs w:val="24"/>
        </w:rPr>
        <w:t>add a new column with the</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cross-calibrated data</w:t>
      </w:r>
      <w:r w:rsidR="007C1180">
        <w:rPr>
          <w:rFonts w:ascii="Times New Roman" w:hAnsi="Times New Roman" w:cs="Times New Roman"/>
          <w:sz w:val="24"/>
          <w:szCs w:val="24"/>
        </w:rPr>
        <w:t xml:space="preserve"> is used</w:t>
      </w:r>
      <w:r w:rsidR="00C56196" w:rsidRPr="00CA364C">
        <w:rPr>
          <w:rFonts w:ascii="Times New Roman" w:hAnsi="Times New Roman" w:cs="Times New Roman"/>
          <w:sz w:val="24"/>
          <w:szCs w:val="24"/>
        </w:rPr>
        <w:t>, then either use those data in the</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 xml:space="preserve">subsequent functions (e.g., </w:t>
      </w:r>
      <w:proofErr w:type="spellStart"/>
      <w:r w:rsidR="00C56196" w:rsidRPr="00CA364C">
        <w:rPr>
          <w:rFonts w:ascii="Times New Roman" w:hAnsi="Times New Roman" w:cs="Times New Roman"/>
          <w:sz w:val="24"/>
          <w:szCs w:val="24"/>
        </w:rPr>
        <w:t>ndvi.xcal</w:t>
      </w:r>
      <w:proofErr w:type="spellEnd"/>
      <w:r w:rsidR="00C56196" w:rsidRPr="00CA364C">
        <w:rPr>
          <w:rFonts w:ascii="Times New Roman" w:hAnsi="Times New Roman" w:cs="Times New Roman"/>
          <w:sz w:val="24"/>
          <w:szCs w:val="24"/>
        </w:rPr>
        <w:t>) or, once satisfied, manually</w:t>
      </w:r>
      <w:r w:rsidR="00C56196">
        <w:rPr>
          <w:rFonts w:ascii="Times New Roman" w:hAnsi="Times New Roman" w:cs="Times New Roman"/>
          <w:sz w:val="24"/>
          <w:szCs w:val="24"/>
        </w:rPr>
        <w:t xml:space="preserve"> </w:t>
      </w:r>
      <w:r w:rsidR="00C56196" w:rsidRPr="00CA364C">
        <w:rPr>
          <w:rFonts w:ascii="Times New Roman" w:hAnsi="Times New Roman" w:cs="Times New Roman"/>
          <w:sz w:val="24"/>
          <w:szCs w:val="24"/>
        </w:rPr>
        <w:t>overwrite the uncalibrated data to simplify subsequent column name</w:t>
      </w:r>
      <w:r w:rsidR="00C56196">
        <w:rPr>
          <w:rFonts w:ascii="Times New Roman" w:hAnsi="Times New Roman" w:cs="Times New Roman"/>
          <w:sz w:val="24"/>
          <w:szCs w:val="24"/>
        </w:rPr>
        <w:t>s</w:t>
      </w:r>
      <w:r w:rsidR="007C1180">
        <w:rPr>
          <w:rFonts w:ascii="Times New Roman" w:hAnsi="Times New Roman" w:cs="Times New Roman"/>
          <w:sz w:val="24"/>
          <w:szCs w:val="24"/>
        </w:rPr>
        <w:t>.</w:t>
      </w:r>
      <w:r w:rsidR="00C56196">
        <w:rPr>
          <w:rFonts w:ascii="Times New Roman" w:hAnsi="Times New Roman" w:cs="Times New Roman"/>
          <w:sz w:val="24"/>
          <w:szCs w:val="24"/>
        </w:rPr>
        <w:t xml:space="preserve"> </w:t>
      </w:r>
    </w:p>
    <w:p w14:paraId="69AD0C5F" w14:textId="77777777" w:rsidR="000B55F0" w:rsidRDefault="000B55F0" w:rsidP="00C56196">
      <w:pPr>
        <w:pStyle w:val="NoSpacing"/>
        <w:rPr>
          <w:rFonts w:ascii="Consolas" w:hAnsi="Consolas" w:cs="Times New Roman"/>
          <w:sz w:val="20"/>
          <w:szCs w:val="20"/>
        </w:rPr>
      </w:pPr>
    </w:p>
    <w:p w14:paraId="5BB4FF3E" w14:textId="77777777" w:rsidR="00C56196" w:rsidRPr="00C40A6A" w:rsidRDefault="00C56196" w:rsidP="00C56196">
      <w:pPr>
        <w:pStyle w:val="Heading1"/>
      </w:pPr>
      <w:r w:rsidRPr="00C40A6A">
        <w:t>Data analysis</w:t>
      </w:r>
    </w:p>
    <w:p w14:paraId="49B0D945" w14:textId="77777777" w:rsidR="00C56196" w:rsidRPr="00381CED" w:rsidRDefault="00C56196" w:rsidP="00C56196">
      <w:pPr>
        <w:pStyle w:val="Heading2"/>
      </w:pPr>
      <w:r w:rsidRPr="00381CED">
        <w:lastRenderedPageBreak/>
        <w:t xml:space="preserve">Fit phenological curves to vegetation greenness time series using </w:t>
      </w:r>
      <w:proofErr w:type="spellStart"/>
      <w:r w:rsidRPr="00381CED">
        <w:t>lsat_fit_phenological_curves</w:t>
      </w:r>
      <w:proofErr w:type="spellEnd"/>
      <w:r w:rsidRPr="00381CED">
        <w:t>()</w:t>
      </w:r>
    </w:p>
    <w:p w14:paraId="2447A8E1" w14:textId="0341EE98" w:rsidR="00C56196" w:rsidRPr="00CA364C" w:rsidRDefault="00C56196" w:rsidP="00C56196">
      <w:pPr>
        <w:pStyle w:val="NoSpacing"/>
        <w:rPr>
          <w:rFonts w:ascii="Times New Roman" w:hAnsi="Times New Roman" w:cs="Times New Roman"/>
          <w:sz w:val="24"/>
          <w:szCs w:val="24"/>
        </w:rPr>
      </w:pPr>
      <w:r w:rsidRPr="00CA364C">
        <w:rPr>
          <w:rFonts w:ascii="Times New Roman" w:hAnsi="Times New Roman" w:cs="Times New Roman"/>
          <w:sz w:val="24"/>
          <w:szCs w:val="24"/>
        </w:rPr>
        <w:t xml:space="preserve">The function </w:t>
      </w:r>
      <w:proofErr w:type="spellStart"/>
      <w:r w:rsidRPr="00381CED">
        <w:rPr>
          <w:rFonts w:ascii="Times New Roman" w:hAnsi="Times New Roman" w:cs="Times New Roman"/>
          <w:i/>
          <w:iCs/>
          <w:sz w:val="24"/>
          <w:szCs w:val="24"/>
        </w:rPr>
        <w:t>lsat_fit_phenological_curves</w:t>
      </w:r>
      <w:proofErr w:type="spellEnd"/>
      <w:r w:rsidRPr="00381CED">
        <w:rPr>
          <w:rFonts w:ascii="Times New Roman" w:hAnsi="Times New Roman" w:cs="Times New Roman"/>
          <w:i/>
          <w:iCs/>
          <w:sz w:val="24"/>
          <w:szCs w:val="24"/>
        </w:rPr>
        <w:t>()</w:t>
      </w:r>
      <w:r>
        <w:rPr>
          <w:rFonts w:ascii="Times New Roman" w:hAnsi="Times New Roman" w:cs="Times New Roman"/>
          <w:sz w:val="24"/>
          <w:szCs w:val="24"/>
        </w:rPr>
        <w:t xml:space="preserve"> </w:t>
      </w:r>
      <w:r w:rsidRPr="00CA364C">
        <w:rPr>
          <w:rFonts w:ascii="Times New Roman" w:hAnsi="Times New Roman" w:cs="Times New Roman"/>
          <w:sz w:val="24"/>
          <w:szCs w:val="24"/>
        </w:rPr>
        <w:t>characterizes seasonal</w:t>
      </w:r>
      <w:r>
        <w:rPr>
          <w:rFonts w:ascii="Times New Roman" w:hAnsi="Times New Roman" w:cs="Times New Roman"/>
          <w:sz w:val="24"/>
          <w:szCs w:val="24"/>
        </w:rPr>
        <w:t xml:space="preserve"> </w:t>
      </w:r>
      <w:r w:rsidRPr="00CA364C">
        <w:rPr>
          <w:rFonts w:ascii="Times New Roman" w:hAnsi="Times New Roman" w:cs="Times New Roman"/>
          <w:sz w:val="24"/>
          <w:szCs w:val="24"/>
        </w:rPr>
        <w:t>land surface phenology at each sampl</w:t>
      </w:r>
      <w:r w:rsidR="00193181">
        <w:rPr>
          <w:rFonts w:ascii="Times New Roman" w:hAnsi="Times New Roman" w:cs="Times New Roman"/>
          <w:sz w:val="24"/>
          <w:szCs w:val="24"/>
        </w:rPr>
        <w:t>e</w:t>
      </w:r>
      <w:r w:rsidRPr="00CA364C">
        <w:rPr>
          <w:rFonts w:ascii="Times New Roman" w:hAnsi="Times New Roman" w:cs="Times New Roman"/>
          <w:sz w:val="24"/>
          <w:szCs w:val="24"/>
        </w:rPr>
        <w:t xml:space="preserve"> site using vegetation greenness</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(e.g., NDVI) time series from Landsat satellite observations. </w:t>
      </w:r>
      <w:commentRangeStart w:id="4"/>
      <w:r w:rsidRPr="00CA364C">
        <w:rPr>
          <w:rFonts w:ascii="Times New Roman" w:hAnsi="Times New Roman" w:cs="Times New Roman"/>
          <w:sz w:val="24"/>
          <w:szCs w:val="24"/>
        </w:rPr>
        <w:t>The function iteratively fits</w:t>
      </w:r>
      <w:r>
        <w:rPr>
          <w:rFonts w:ascii="Times New Roman" w:hAnsi="Times New Roman" w:cs="Times New Roman"/>
          <w:sz w:val="24"/>
          <w:szCs w:val="24"/>
        </w:rPr>
        <w:t xml:space="preserve"> </w:t>
      </w:r>
      <w:r w:rsidRPr="00CA364C">
        <w:rPr>
          <w:rFonts w:ascii="Times New Roman" w:hAnsi="Times New Roman" w:cs="Times New Roman"/>
          <w:sz w:val="24"/>
          <w:szCs w:val="24"/>
        </w:rPr>
        <w:t>cubic splines to seasonal vegetation greenness time series and returns</w:t>
      </w:r>
      <w:r>
        <w:rPr>
          <w:rFonts w:ascii="Times New Roman" w:hAnsi="Times New Roman" w:cs="Times New Roman"/>
          <w:sz w:val="24"/>
          <w:szCs w:val="24"/>
        </w:rPr>
        <w:t xml:space="preserve"> </w:t>
      </w:r>
      <w:r w:rsidRPr="00CA364C">
        <w:rPr>
          <w:rFonts w:ascii="Times New Roman" w:hAnsi="Times New Roman" w:cs="Times New Roman"/>
          <w:sz w:val="24"/>
          <w:szCs w:val="24"/>
        </w:rPr>
        <w:t>information about the timing and magnitude of individual vegetation</w:t>
      </w:r>
      <w:r>
        <w:rPr>
          <w:rFonts w:ascii="Times New Roman" w:hAnsi="Times New Roman" w:cs="Times New Roman"/>
          <w:sz w:val="24"/>
          <w:szCs w:val="24"/>
        </w:rPr>
        <w:t xml:space="preserve"> </w:t>
      </w:r>
      <w:r w:rsidRPr="00CA364C">
        <w:rPr>
          <w:rFonts w:ascii="Times New Roman" w:hAnsi="Times New Roman" w:cs="Times New Roman"/>
          <w:sz w:val="24"/>
          <w:szCs w:val="24"/>
        </w:rPr>
        <w:t>greenness observation relative to a multi-year seasonal phenology at</w:t>
      </w:r>
      <w:r w:rsidR="00BA6731">
        <w:rPr>
          <w:rFonts w:ascii="Times New Roman" w:hAnsi="Times New Roman" w:cs="Times New Roman"/>
          <w:sz w:val="24"/>
          <w:szCs w:val="24"/>
        </w:rPr>
        <w:t xml:space="preserve"> </w:t>
      </w:r>
      <w:r w:rsidRPr="00CA364C">
        <w:rPr>
          <w:rFonts w:ascii="Times New Roman" w:hAnsi="Times New Roman" w:cs="Times New Roman"/>
          <w:sz w:val="24"/>
          <w:szCs w:val="24"/>
        </w:rPr>
        <w:t>each site</w:t>
      </w:r>
      <w:r>
        <w:rPr>
          <w:rFonts w:ascii="Times New Roman" w:hAnsi="Times New Roman" w:cs="Times New Roman"/>
          <w:sz w:val="24"/>
          <w:szCs w:val="24"/>
        </w:rPr>
        <w:t xml:space="preserve">. </w:t>
      </w:r>
      <w:commentRangeEnd w:id="4"/>
      <w:r w:rsidR="00C941D3">
        <w:rPr>
          <w:rStyle w:val="CommentReference"/>
        </w:rPr>
        <w:commentReference w:id="4"/>
      </w:r>
      <w:r w:rsidRPr="00CA364C">
        <w:rPr>
          <w:rFonts w:ascii="Times New Roman" w:hAnsi="Times New Roman" w:cs="Times New Roman"/>
          <w:sz w:val="24"/>
          <w:szCs w:val="24"/>
        </w:rPr>
        <w:t>The function was designed for spectral indices that are typically</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positive (e.g., NDVI). If </w:t>
      </w:r>
      <w:r w:rsidR="00950F3B">
        <w:rPr>
          <w:rFonts w:ascii="Times New Roman" w:hAnsi="Times New Roman" w:cs="Times New Roman"/>
          <w:sz w:val="24"/>
          <w:szCs w:val="24"/>
        </w:rPr>
        <w:t xml:space="preserve">the user is </w:t>
      </w:r>
      <w:r w:rsidRPr="00CA364C">
        <w:rPr>
          <w:rFonts w:ascii="Times New Roman" w:hAnsi="Times New Roman" w:cs="Times New Roman"/>
          <w:sz w:val="24"/>
          <w:szCs w:val="24"/>
        </w:rPr>
        <w:t>working with a spectral index that is</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typically negative (e.g., NDWI) then multiply </w:t>
      </w:r>
      <w:r w:rsidR="00950F3B">
        <w:rPr>
          <w:rFonts w:ascii="Times New Roman" w:hAnsi="Times New Roman" w:cs="Times New Roman"/>
          <w:sz w:val="24"/>
          <w:szCs w:val="24"/>
        </w:rPr>
        <w:t xml:space="preserve">the </w:t>
      </w:r>
      <w:r w:rsidRPr="00CA364C">
        <w:rPr>
          <w:rFonts w:ascii="Times New Roman" w:hAnsi="Times New Roman" w:cs="Times New Roman"/>
          <w:sz w:val="24"/>
          <w:szCs w:val="24"/>
        </w:rPr>
        <w:t>index by -1 before</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running the </w:t>
      </w:r>
      <w:proofErr w:type="spellStart"/>
      <w:r w:rsidRPr="00381CED">
        <w:rPr>
          <w:rFonts w:ascii="Times New Roman" w:hAnsi="Times New Roman" w:cs="Times New Roman"/>
          <w:i/>
          <w:iCs/>
          <w:sz w:val="24"/>
          <w:szCs w:val="24"/>
        </w:rPr>
        <w:t>lsat_fit_phenological_curves</w:t>
      </w:r>
      <w:proofErr w:type="spellEnd"/>
      <w:r w:rsidRPr="00381CED">
        <w:rPr>
          <w:rFonts w:ascii="Times New Roman" w:hAnsi="Times New Roman" w:cs="Times New Roman"/>
          <w:i/>
          <w:iCs/>
          <w:sz w:val="24"/>
          <w:szCs w:val="24"/>
        </w:rPr>
        <w:t>()</w:t>
      </w:r>
      <w:r w:rsidRPr="00CA364C">
        <w:rPr>
          <w:rFonts w:ascii="Times New Roman" w:hAnsi="Times New Roman" w:cs="Times New Roman"/>
          <w:sz w:val="24"/>
          <w:szCs w:val="24"/>
        </w:rPr>
        <w:t xml:space="preserve"> and</w:t>
      </w:r>
      <w:r>
        <w:rPr>
          <w:rFonts w:ascii="Times New Roman" w:hAnsi="Times New Roman" w:cs="Times New Roman"/>
          <w:sz w:val="24"/>
          <w:szCs w:val="24"/>
        </w:rPr>
        <w:t xml:space="preserve"> </w:t>
      </w:r>
      <w:proofErr w:type="spellStart"/>
      <w:r w:rsidRPr="00381CED">
        <w:rPr>
          <w:rFonts w:ascii="Times New Roman" w:hAnsi="Times New Roman" w:cs="Times New Roman"/>
          <w:i/>
          <w:iCs/>
          <w:sz w:val="24"/>
          <w:szCs w:val="24"/>
        </w:rPr>
        <w:t>lsat_summarize_growing_seasons</w:t>
      </w:r>
      <w:proofErr w:type="spellEnd"/>
      <w:r w:rsidRPr="00381CED">
        <w:rPr>
          <w:rFonts w:ascii="Times New Roman" w:hAnsi="Times New Roman" w:cs="Times New Roman"/>
          <w:i/>
          <w:iCs/>
          <w:sz w:val="24"/>
          <w:szCs w:val="24"/>
        </w:rPr>
        <w:t>()</w:t>
      </w:r>
      <w:r w:rsidRPr="00CA364C">
        <w:rPr>
          <w:rFonts w:ascii="Times New Roman" w:hAnsi="Times New Roman" w:cs="Times New Roman"/>
          <w:sz w:val="24"/>
          <w:szCs w:val="24"/>
        </w:rPr>
        <w:t xml:space="preserve"> functions and </w:t>
      </w:r>
      <w:r>
        <w:rPr>
          <w:rFonts w:ascii="Times New Roman" w:hAnsi="Times New Roman" w:cs="Times New Roman"/>
          <w:sz w:val="24"/>
          <w:szCs w:val="24"/>
        </w:rPr>
        <w:t xml:space="preserve">then </w:t>
      </w:r>
      <w:r w:rsidRPr="00CA364C">
        <w:rPr>
          <w:rFonts w:ascii="Times New Roman" w:hAnsi="Times New Roman" w:cs="Times New Roman"/>
          <w:sz w:val="24"/>
          <w:szCs w:val="24"/>
        </w:rPr>
        <w:t>back</w:t>
      </w:r>
      <w:r>
        <w:rPr>
          <w:rFonts w:ascii="Times New Roman" w:hAnsi="Times New Roman" w:cs="Times New Roman"/>
          <w:sz w:val="24"/>
          <w:szCs w:val="24"/>
        </w:rPr>
        <w:t>-</w:t>
      </w:r>
      <w:r w:rsidRPr="00CA364C">
        <w:rPr>
          <w:rFonts w:ascii="Times New Roman" w:hAnsi="Times New Roman" w:cs="Times New Roman"/>
          <w:sz w:val="24"/>
          <w:szCs w:val="24"/>
        </w:rPr>
        <w:t>transform</w:t>
      </w:r>
      <w:r>
        <w:rPr>
          <w:rFonts w:ascii="Times New Roman" w:hAnsi="Times New Roman" w:cs="Times New Roman"/>
          <w:sz w:val="24"/>
          <w:szCs w:val="24"/>
        </w:rPr>
        <w:t xml:space="preserve"> </w:t>
      </w:r>
      <w:r w:rsidRPr="00CA364C">
        <w:rPr>
          <w:rFonts w:ascii="Times New Roman" w:hAnsi="Times New Roman" w:cs="Times New Roman"/>
          <w:sz w:val="24"/>
          <w:szCs w:val="24"/>
        </w:rPr>
        <w:t>afterwards</w:t>
      </w:r>
      <w:r w:rsidR="00C504CF">
        <w:rPr>
          <w:rFonts w:ascii="Times New Roman" w:hAnsi="Times New Roman" w:cs="Times New Roman"/>
          <w:sz w:val="24"/>
          <w:szCs w:val="24"/>
        </w:rPr>
        <w:t xml:space="preserve">. </w:t>
      </w:r>
      <w:r w:rsidR="00C504CF" w:rsidRPr="00BF7DFC">
        <w:rPr>
          <w:rFonts w:ascii="Times New Roman" w:hAnsi="Times New Roman" w:cs="Times New Roman"/>
          <w:sz w:val="24"/>
          <w:szCs w:val="24"/>
          <w:highlight w:val="yellow"/>
        </w:rPr>
        <w:t xml:space="preserve">As a main input it takes a </w:t>
      </w:r>
      <w:r w:rsidR="00193181" w:rsidRPr="00BF7DFC">
        <w:rPr>
          <w:rFonts w:ascii="Times New Roman" w:hAnsi="Times New Roman" w:cs="Times New Roman"/>
          <w:i/>
          <w:iCs/>
          <w:sz w:val="24"/>
          <w:szCs w:val="24"/>
          <w:highlight w:val="yellow"/>
        </w:rPr>
        <w:t>data.table</w:t>
      </w:r>
      <w:r w:rsidR="00C504CF" w:rsidRPr="00BF7DFC">
        <w:rPr>
          <w:rFonts w:ascii="Times New Roman" w:hAnsi="Times New Roman" w:cs="Times New Roman"/>
          <w:sz w:val="24"/>
          <w:szCs w:val="24"/>
          <w:highlight w:val="yellow"/>
        </w:rPr>
        <w:t xml:space="preserve"> of Landsat records for each sample location, and returns …</w:t>
      </w:r>
      <w:r w:rsidR="00C504CF">
        <w:rPr>
          <w:rFonts w:ascii="Times New Roman" w:hAnsi="Times New Roman" w:cs="Times New Roman"/>
          <w:sz w:val="24"/>
          <w:szCs w:val="24"/>
        </w:rPr>
        <w:t xml:space="preserve"> </w:t>
      </w:r>
    </w:p>
    <w:p w14:paraId="6C268DD0" w14:textId="77777777" w:rsidR="00C56196" w:rsidRPr="00CA364C" w:rsidRDefault="00C56196" w:rsidP="00C56196">
      <w:pPr>
        <w:pStyle w:val="NoSpacing"/>
        <w:rPr>
          <w:rFonts w:ascii="Times New Roman" w:hAnsi="Times New Roman" w:cs="Times New Roman"/>
          <w:sz w:val="24"/>
          <w:szCs w:val="24"/>
        </w:rPr>
      </w:pPr>
    </w:p>
    <w:p w14:paraId="1E1B48BE" w14:textId="77777777" w:rsidR="00C56196" w:rsidRPr="00ED51A0" w:rsidRDefault="00C56196" w:rsidP="00C56196">
      <w:pPr>
        <w:pStyle w:val="Heading2"/>
      </w:pPr>
      <w:r w:rsidRPr="00ED51A0">
        <w:t xml:space="preserve">Derived annual growing season metrics using </w:t>
      </w:r>
      <w:proofErr w:type="spellStart"/>
      <w:r w:rsidRPr="00ED51A0">
        <w:t>lsat_summarize_growing_seasons</w:t>
      </w:r>
      <w:proofErr w:type="spellEnd"/>
      <w:r w:rsidRPr="00ED51A0">
        <w:t>()</w:t>
      </w:r>
    </w:p>
    <w:p w14:paraId="17C27552" w14:textId="77777777" w:rsidR="00C56196" w:rsidRDefault="00C56196" w:rsidP="00C56196">
      <w:pPr>
        <w:pStyle w:val="NoSpacing"/>
        <w:rPr>
          <w:rFonts w:ascii="Times New Roman" w:hAnsi="Times New Roman" w:cs="Times New Roman"/>
          <w:sz w:val="24"/>
          <w:szCs w:val="24"/>
        </w:rPr>
      </w:pPr>
      <w:r w:rsidRPr="00CA364C">
        <w:rPr>
          <w:rFonts w:ascii="Times New Roman" w:hAnsi="Times New Roman" w:cs="Times New Roman"/>
          <w:sz w:val="24"/>
          <w:szCs w:val="24"/>
        </w:rPr>
        <w:t xml:space="preserve">The function </w:t>
      </w:r>
      <w:proofErr w:type="spellStart"/>
      <w:r w:rsidRPr="00ED51A0">
        <w:rPr>
          <w:rFonts w:ascii="Times New Roman" w:hAnsi="Times New Roman" w:cs="Times New Roman"/>
          <w:i/>
          <w:iCs/>
          <w:sz w:val="24"/>
          <w:szCs w:val="24"/>
        </w:rPr>
        <w:t>lsat_summarize_growing_seasons</w:t>
      </w:r>
      <w:proofErr w:type="spellEnd"/>
      <w:r w:rsidRPr="00ED51A0">
        <w:rPr>
          <w:rFonts w:ascii="Times New Roman" w:hAnsi="Times New Roman" w:cs="Times New Roman"/>
          <w:i/>
          <w:iCs/>
          <w:sz w:val="24"/>
          <w:szCs w:val="24"/>
        </w:rPr>
        <w:t>()</w:t>
      </w:r>
      <w:r>
        <w:rPr>
          <w:rFonts w:ascii="Times New Roman" w:hAnsi="Times New Roman" w:cs="Times New Roman"/>
          <w:sz w:val="24"/>
          <w:szCs w:val="24"/>
        </w:rPr>
        <w:t xml:space="preserve"> </w:t>
      </w:r>
      <w:r w:rsidRPr="00CA364C">
        <w:rPr>
          <w:rFonts w:ascii="Times New Roman" w:hAnsi="Times New Roman" w:cs="Times New Roman"/>
          <w:sz w:val="24"/>
          <w:szCs w:val="24"/>
        </w:rPr>
        <w:t>estimates several annual</w:t>
      </w:r>
      <w:r>
        <w:rPr>
          <w:rFonts w:ascii="Times New Roman" w:hAnsi="Times New Roman" w:cs="Times New Roman"/>
          <w:sz w:val="24"/>
          <w:szCs w:val="24"/>
        </w:rPr>
        <w:t xml:space="preserve"> </w:t>
      </w:r>
      <w:r w:rsidRPr="00CA364C">
        <w:rPr>
          <w:rFonts w:ascii="Times New Roman" w:hAnsi="Times New Roman" w:cs="Times New Roman"/>
          <w:sz w:val="24"/>
          <w:szCs w:val="24"/>
        </w:rPr>
        <w:t>growing season</w:t>
      </w:r>
      <w:r>
        <w:rPr>
          <w:rFonts w:ascii="Times New Roman" w:hAnsi="Times New Roman" w:cs="Times New Roman"/>
          <w:sz w:val="24"/>
          <w:szCs w:val="24"/>
        </w:rPr>
        <w:t xml:space="preserve"> </w:t>
      </w:r>
      <w:r w:rsidRPr="00CA364C">
        <w:rPr>
          <w:rFonts w:ascii="Times New Roman" w:hAnsi="Times New Roman" w:cs="Times New Roman"/>
          <w:sz w:val="24"/>
          <w:szCs w:val="24"/>
        </w:rPr>
        <w:t>metrics from vegetation greenness time series derived</w:t>
      </w:r>
      <w:r>
        <w:rPr>
          <w:rFonts w:ascii="Times New Roman" w:hAnsi="Times New Roman" w:cs="Times New Roman"/>
          <w:sz w:val="24"/>
          <w:szCs w:val="24"/>
        </w:rPr>
        <w:t xml:space="preserve"> </w:t>
      </w:r>
      <w:r w:rsidRPr="00CA364C">
        <w:rPr>
          <w:rFonts w:ascii="Times New Roman" w:hAnsi="Times New Roman" w:cs="Times New Roman"/>
          <w:sz w:val="24"/>
          <w:szCs w:val="24"/>
        </w:rPr>
        <w:t>from Landsat satellite observations. The metrics include annual mean,</w:t>
      </w:r>
      <w:r>
        <w:rPr>
          <w:rFonts w:ascii="Times New Roman" w:hAnsi="Times New Roman" w:cs="Times New Roman"/>
          <w:sz w:val="24"/>
          <w:szCs w:val="24"/>
        </w:rPr>
        <w:t xml:space="preserve"> </w:t>
      </w:r>
      <w:r w:rsidRPr="00CA364C">
        <w:rPr>
          <w:rFonts w:ascii="Times New Roman" w:hAnsi="Times New Roman" w:cs="Times New Roman"/>
          <w:sz w:val="24"/>
          <w:szCs w:val="24"/>
        </w:rPr>
        <w:t>median, and 90th percentile vegetation greenness of observations during</w:t>
      </w:r>
      <w:r>
        <w:rPr>
          <w:rFonts w:ascii="Times New Roman" w:hAnsi="Times New Roman" w:cs="Times New Roman"/>
          <w:sz w:val="24"/>
          <w:szCs w:val="24"/>
        </w:rPr>
        <w:t xml:space="preserve"> </w:t>
      </w:r>
      <w:r w:rsidRPr="00CA364C">
        <w:rPr>
          <w:rFonts w:ascii="Times New Roman" w:hAnsi="Times New Roman" w:cs="Times New Roman"/>
          <w:sz w:val="24"/>
          <w:szCs w:val="24"/>
        </w:rPr>
        <w:t>each growing season, as well as phenologically-modeled estimates of</w:t>
      </w:r>
      <w:r>
        <w:rPr>
          <w:rFonts w:ascii="Times New Roman" w:hAnsi="Times New Roman" w:cs="Times New Roman"/>
          <w:sz w:val="24"/>
          <w:szCs w:val="24"/>
        </w:rPr>
        <w:t xml:space="preserve"> </w:t>
      </w:r>
      <w:r w:rsidRPr="00CA364C">
        <w:rPr>
          <w:rFonts w:ascii="Times New Roman" w:hAnsi="Times New Roman" w:cs="Times New Roman"/>
          <w:sz w:val="24"/>
          <w:szCs w:val="24"/>
        </w:rPr>
        <w:t>annual maximum vegetation greenness and the seasonal timing (Day of</w:t>
      </w:r>
      <w:r>
        <w:rPr>
          <w:rFonts w:ascii="Times New Roman" w:hAnsi="Times New Roman" w:cs="Times New Roman"/>
          <w:sz w:val="24"/>
          <w:szCs w:val="24"/>
        </w:rPr>
        <w:t xml:space="preserve"> </w:t>
      </w:r>
      <w:r w:rsidRPr="00CA364C">
        <w:rPr>
          <w:rFonts w:ascii="Times New Roman" w:hAnsi="Times New Roman" w:cs="Times New Roman"/>
          <w:sz w:val="24"/>
          <w:szCs w:val="24"/>
        </w:rPr>
        <w:t>Year) of maximum vegetation greenness.</w:t>
      </w:r>
      <w:r>
        <w:rPr>
          <w:rFonts w:ascii="Times New Roman" w:hAnsi="Times New Roman" w:cs="Times New Roman"/>
          <w:sz w:val="24"/>
          <w:szCs w:val="24"/>
        </w:rPr>
        <w:t xml:space="preserve"> </w:t>
      </w:r>
      <w:commentRangeStart w:id="5"/>
      <w:r w:rsidRPr="00CA364C">
        <w:rPr>
          <w:rFonts w:ascii="Times New Roman" w:hAnsi="Times New Roman" w:cs="Times New Roman"/>
          <w:sz w:val="24"/>
          <w:szCs w:val="24"/>
        </w:rPr>
        <w:t>This function relies on output</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from </w:t>
      </w:r>
      <w:proofErr w:type="spellStart"/>
      <w:r w:rsidRPr="00ED51A0">
        <w:rPr>
          <w:rFonts w:ascii="Times New Roman" w:hAnsi="Times New Roman" w:cs="Times New Roman"/>
          <w:i/>
          <w:iCs/>
          <w:sz w:val="24"/>
          <w:szCs w:val="24"/>
        </w:rPr>
        <w:t>lsat_fit_phenological_curves</w:t>
      </w:r>
      <w:proofErr w:type="spellEnd"/>
      <w:r w:rsidRPr="00ED51A0">
        <w:rPr>
          <w:rFonts w:ascii="Times New Roman" w:hAnsi="Times New Roman" w:cs="Times New Roman"/>
          <w:i/>
          <w:iCs/>
          <w:sz w:val="24"/>
          <w:szCs w:val="24"/>
        </w:rPr>
        <w:t>()</w:t>
      </w:r>
      <w:r>
        <w:rPr>
          <w:rFonts w:ascii="Times New Roman" w:hAnsi="Times New Roman" w:cs="Times New Roman"/>
          <w:sz w:val="24"/>
          <w:szCs w:val="24"/>
        </w:rPr>
        <w:t xml:space="preserve">. </w:t>
      </w:r>
      <w:commentRangeEnd w:id="5"/>
      <w:r w:rsidR="0070231A">
        <w:rPr>
          <w:rStyle w:val="CommentReference"/>
        </w:rPr>
        <w:commentReference w:id="5"/>
      </w:r>
    </w:p>
    <w:p w14:paraId="1A1B8B88" w14:textId="77777777" w:rsidR="00C56196" w:rsidRPr="00CA364C" w:rsidRDefault="00C56196" w:rsidP="00C56196">
      <w:pPr>
        <w:pStyle w:val="NoSpacing"/>
        <w:rPr>
          <w:rFonts w:ascii="Times New Roman" w:hAnsi="Times New Roman" w:cs="Times New Roman"/>
          <w:sz w:val="24"/>
          <w:szCs w:val="24"/>
        </w:rPr>
      </w:pPr>
    </w:p>
    <w:p w14:paraId="2DC4917C" w14:textId="57D32436" w:rsidR="00C56196" w:rsidRPr="00CA364C" w:rsidRDefault="00DD1A43" w:rsidP="00C56196">
      <w:pPr>
        <w:pStyle w:val="Heading2"/>
      </w:pPr>
      <w:r w:rsidRPr="000A1DC7">
        <w:rPr>
          <w:highlight w:val="yellow"/>
        </w:rPr>
        <w:t xml:space="preserve">Compare raw vs. modeled </w:t>
      </w:r>
      <w:proofErr w:type="spellStart"/>
      <w:r w:rsidR="00C56196" w:rsidRPr="000A1DC7">
        <w:rPr>
          <w:highlight w:val="yellow"/>
        </w:rPr>
        <w:t>max</w:t>
      </w:r>
      <w:r w:rsidRPr="000A1DC7">
        <w:rPr>
          <w:highlight w:val="yellow"/>
        </w:rPr>
        <w:t>imu</w:t>
      </w:r>
      <w:proofErr w:type="spellEnd"/>
      <w:r w:rsidR="00C56196" w:rsidRPr="000A1DC7">
        <w:rPr>
          <w:highlight w:val="yellow"/>
        </w:rPr>
        <w:t xml:space="preserve"> vegetation greenness using </w:t>
      </w:r>
      <w:proofErr w:type="spellStart"/>
      <w:r w:rsidR="00C56196" w:rsidRPr="000A1DC7">
        <w:rPr>
          <w:highlight w:val="yellow"/>
        </w:rPr>
        <w:t>lsat_evaluate_phenological_max</w:t>
      </w:r>
      <w:proofErr w:type="spellEnd"/>
      <w:r w:rsidR="00C56196" w:rsidRPr="000A1DC7">
        <w:rPr>
          <w:highlight w:val="yellow"/>
        </w:rPr>
        <w:t>()</w:t>
      </w:r>
    </w:p>
    <w:p w14:paraId="690E1AE9" w14:textId="18543ED0" w:rsidR="00C56196" w:rsidRPr="00CA364C" w:rsidRDefault="00C56196" w:rsidP="00C56196">
      <w:pPr>
        <w:pStyle w:val="NoSpacing"/>
        <w:rPr>
          <w:rFonts w:ascii="Times New Roman" w:hAnsi="Times New Roman" w:cs="Times New Roman"/>
          <w:sz w:val="24"/>
          <w:szCs w:val="24"/>
        </w:rPr>
      </w:pPr>
      <w:r w:rsidRPr="00CA364C">
        <w:rPr>
          <w:rFonts w:ascii="Times New Roman" w:hAnsi="Times New Roman" w:cs="Times New Roman"/>
          <w:sz w:val="24"/>
          <w:szCs w:val="24"/>
        </w:rPr>
        <w:t>The function</w:t>
      </w:r>
      <w:r>
        <w:rPr>
          <w:rFonts w:ascii="Times New Roman" w:hAnsi="Times New Roman" w:cs="Times New Roman"/>
          <w:sz w:val="24"/>
          <w:szCs w:val="24"/>
        </w:rPr>
        <w:t xml:space="preserve"> </w:t>
      </w:r>
      <w:proofErr w:type="spellStart"/>
      <w:r w:rsidRPr="00BB72FF">
        <w:rPr>
          <w:rFonts w:ascii="Times New Roman" w:hAnsi="Times New Roman" w:cs="Times New Roman"/>
          <w:i/>
          <w:iCs/>
          <w:sz w:val="24"/>
          <w:szCs w:val="24"/>
        </w:rPr>
        <w:t>lsat_evaluate_phenological_max</w:t>
      </w:r>
      <w:proofErr w:type="spellEnd"/>
      <w:r w:rsidRPr="00BB72FF">
        <w:rPr>
          <w:rFonts w:ascii="Times New Roman" w:hAnsi="Times New Roman" w:cs="Times New Roman"/>
          <w:i/>
          <w:iCs/>
          <w:sz w:val="24"/>
          <w:szCs w:val="24"/>
        </w:rPr>
        <w:t>()</w:t>
      </w:r>
      <w:r w:rsidRPr="00CA364C">
        <w:rPr>
          <w:rFonts w:ascii="Times New Roman" w:hAnsi="Times New Roman" w:cs="Times New Roman"/>
          <w:sz w:val="24"/>
          <w:szCs w:val="24"/>
        </w:rPr>
        <w:t xml:space="preserve"> </w:t>
      </w:r>
      <w:r w:rsidR="003F7497">
        <w:rPr>
          <w:rFonts w:ascii="Times New Roman" w:hAnsi="Times New Roman" w:cs="Times New Roman"/>
          <w:sz w:val="24"/>
          <w:szCs w:val="24"/>
        </w:rPr>
        <w:t xml:space="preserve">evaluates </w:t>
      </w:r>
      <w:r>
        <w:rPr>
          <w:rFonts w:ascii="Times New Roman" w:hAnsi="Times New Roman" w:cs="Times New Roman"/>
          <w:sz w:val="24"/>
          <w:szCs w:val="24"/>
        </w:rPr>
        <w:t xml:space="preserve">how </w:t>
      </w:r>
      <w:r w:rsidRPr="00CA364C">
        <w:rPr>
          <w:rFonts w:ascii="Times New Roman" w:hAnsi="Times New Roman" w:cs="Times New Roman"/>
          <w:sz w:val="24"/>
          <w:szCs w:val="24"/>
        </w:rPr>
        <w:t>estimates of annual</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maximum vegetation greenness </w:t>
      </w:r>
      <w:r>
        <w:rPr>
          <w:rFonts w:ascii="Times New Roman" w:hAnsi="Times New Roman" w:cs="Times New Roman"/>
          <w:sz w:val="24"/>
          <w:szCs w:val="24"/>
        </w:rPr>
        <w:t xml:space="preserve">vary with the number of Landsat </w:t>
      </w:r>
      <w:r w:rsidRPr="00CA364C">
        <w:rPr>
          <w:rFonts w:ascii="Times New Roman" w:hAnsi="Times New Roman" w:cs="Times New Roman"/>
          <w:sz w:val="24"/>
          <w:szCs w:val="24"/>
        </w:rPr>
        <w:t>observations</w:t>
      </w:r>
      <w:r>
        <w:rPr>
          <w:rFonts w:ascii="Times New Roman" w:hAnsi="Times New Roman" w:cs="Times New Roman"/>
          <w:sz w:val="24"/>
          <w:szCs w:val="24"/>
        </w:rPr>
        <w:t xml:space="preserve"> when derived from </w:t>
      </w:r>
      <w:r w:rsidRPr="00CA364C">
        <w:rPr>
          <w:rFonts w:ascii="Times New Roman" w:hAnsi="Times New Roman" w:cs="Times New Roman"/>
          <w:sz w:val="24"/>
          <w:szCs w:val="24"/>
        </w:rPr>
        <w:t xml:space="preserve">raw observations </w:t>
      </w:r>
      <w:r>
        <w:rPr>
          <w:rFonts w:ascii="Times New Roman" w:hAnsi="Times New Roman" w:cs="Times New Roman"/>
          <w:sz w:val="24"/>
          <w:szCs w:val="24"/>
        </w:rPr>
        <w:t xml:space="preserve">and </w:t>
      </w:r>
      <w:r w:rsidRPr="00CA364C">
        <w:rPr>
          <w:rFonts w:ascii="Times New Roman" w:hAnsi="Times New Roman" w:cs="Times New Roman"/>
          <w:sz w:val="24"/>
          <w:szCs w:val="24"/>
        </w:rPr>
        <w:t>after</w:t>
      </w:r>
      <w:r>
        <w:rPr>
          <w:rFonts w:ascii="Times New Roman" w:hAnsi="Times New Roman" w:cs="Times New Roman"/>
          <w:sz w:val="24"/>
          <w:szCs w:val="24"/>
        </w:rPr>
        <w:t xml:space="preserve"> </w:t>
      </w:r>
      <w:r w:rsidRPr="00CA364C">
        <w:rPr>
          <w:rFonts w:ascii="Times New Roman" w:hAnsi="Times New Roman" w:cs="Times New Roman"/>
          <w:sz w:val="24"/>
          <w:szCs w:val="24"/>
        </w:rPr>
        <w:t>phenological modeling.</w:t>
      </w:r>
      <w:r>
        <w:rPr>
          <w:rFonts w:ascii="Times New Roman" w:hAnsi="Times New Roman" w:cs="Times New Roman"/>
          <w:sz w:val="24"/>
          <w:szCs w:val="24"/>
        </w:rPr>
        <w:t xml:space="preserve"> Raw e</w:t>
      </w:r>
      <w:r w:rsidRPr="00CA364C">
        <w:rPr>
          <w:rFonts w:ascii="Times New Roman" w:hAnsi="Times New Roman" w:cs="Times New Roman"/>
          <w:sz w:val="24"/>
          <w:szCs w:val="24"/>
        </w:rPr>
        <w:t>stimates of annual maximum vegetation greenness are sensitive to the</w:t>
      </w:r>
      <w:r>
        <w:rPr>
          <w:rFonts w:ascii="Times New Roman" w:hAnsi="Times New Roman" w:cs="Times New Roman"/>
          <w:sz w:val="24"/>
          <w:szCs w:val="24"/>
        </w:rPr>
        <w:t xml:space="preserve"> </w:t>
      </w:r>
      <w:r w:rsidRPr="00CA364C">
        <w:rPr>
          <w:rFonts w:ascii="Times New Roman" w:hAnsi="Times New Roman" w:cs="Times New Roman"/>
          <w:sz w:val="24"/>
          <w:szCs w:val="24"/>
        </w:rPr>
        <w:t>number of observations available from a growing season</w:t>
      </w:r>
      <w:r>
        <w:rPr>
          <w:rFonts w:ascii="Times New Roman" w:hAnsi="Times New Roman" w:cs="Times New Roman"/>
          <w:sz w:val="24"/>
          <w:szCs w:val="24"/>
        </w:rPr>
        <w:t>, but phenological modeling tends to substantially reduce this dependency</w:t>
      </w:r>
      <w:r w:rsidR="00950F3B">
        <w:rPr>
          <w:rFonts w:ascii="Times New Roman" w:hAnsi="Times New Roman" w:cs="Times New Roman"/>
          <w:sz w:val="24"/>
          <w:szCs w:val="24"/>
        </w:rPr>
        <w:t xml:space="preserve"> </w:t>
      </w:r>
      <w:r w:rsidR="00950F3B">
        <w:rPr>
          <w:rFonts w:ascii="Times New Roman" w:hAnsi="Times New Roman" w:cs="Times New Roman"/>
          <w:sz w:val="24"/>
          <w:szCs w:val="24"/>
        </w:rPr>
        <w:fldChar w:fldCharType="begin"/>
      </w:r>
      <w:r w:rsidR="00950F3B">
        <w:rPr>
          <w:rFonts w:ascii="Times New Roman" w:hAnsi="Times New Roman" w:cs="Times New Roman"/>
          <w:sz w:val="24"/>
          <w:szCs w:val="24"/>
        </w:rPr>
        <w:instrText xml:space="preserve"> ADDIN EN.CITE &lt;EndNote&gt;&lt;Cite&gt;&lt;Author&gt;Berner&lt;/Author&gt;&lt;Year&gt;2020&lt;/Year&gt;&lt;RecNum&gt;3755&lt;/RecNum&gt;&lt;DisplayText&gt;(Berner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950F3B">
        <w:rPr>
          <w:rFonts w:ascii="Times New Roman" w:hAnsi="Times New Roman" w:cs="Times New Roman"/>
          <w:sz w:val="24"/>
          <w:szCs w:val="24"/>
        </w:rPr>
        <w:fldChar w:fldCharType="separate"/>
      </w:r>
      <w:r w:rsidR="00950F3B">
        <w:rPr>
          <w:rFonts w:ascii="Times New Roman" w:hAnsi="Times New Roman" w:cs="Times New Roman"/>
          <w:noProof/>
          <w:sz w:val="24"/>
          <w:szCs w:val="24"/>
        </w:rPr>
        <w:t>(Berner et al. 2020)</w:t>
      </w:r>
      <w:r w:rsidR="00950F3B">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CA364C">
        <w:rPr>
          <w:rFonts w:ascii="Times New Roman" w:hAnsi="Times New Roman" w:cs="Times New Roman"/>
          <w:sz w:val="24"/>
          <w:szCs w:val="24"/>
        </w:rPr>
        <w:t>The</w:t>
      </w:r>
      <w:r>
        <w:rPr>
          <w:rFonts w:ascii="Times New Roman" w:hAnsi="Times New Roman" w:cs="Times New Roman"/>
          <w:sz w:val="24"/>
          <w:szCs w:val="24"/>
        </w:rPr>
        <w:t xml:space="preserve"> </w:t>
      </w:r>
      <w:r w:rsidR="00BF7DFC">
        <w:rPr>
          <w:rFonts w:ascii="Times New Roman" w:hAnsi="Times New Roman" w:cs="Times New Roman"/>
          <w:sz w:val="24"/>
          <w:szCs w:val="24"/>
        </w:rPr>
        <w:t xml:space="preserve">function </w:t>
      </w:r>
      <w:r>
        <w:rPr>
          <w:rFonts w:ascii="Times New Roman" w:hAnsi="Times New Roman" w:cs="Times New Roman"/>
          <w:sz w:val="24"/>
          <w:szCs w:val="24"/>
        </w:rPr>
        <w:t xml:space="preserve">assumes the </w:t>
      </w:r>
      <w:r w:rsidRPr="00CA364C">
        <w:rPr>
          <w:rFonts w:ascii="Times New Roman" w:hAnsi="Times New Roman" w:cs="Times New Roman"/>
          <w:sz w:val="24"/>
          <w:szCs w:val="24"/>
        </w:rPr>
        <w:t>“true” annual maximum</w:t>
      </w:r>
      <w:r>
        <w:rPr>
          <w:rFonts w:ascii="Times New Roman" w:hAnsi="Times New Roman" w:cs="Times New Roman"/>
          <w:sz w:val="24"/>
          <w:szCs w:val="24"/>
        </w:rPr>
        <w:t xml:space="preserve"> </w:t>
      </w:r>
      <w:r w:rsidRPr="00CA364C">
        <w:rPr>
          <w:rFonts w:ascii="Times New Roman" w:hAnsi="Times New Roman" w:cs="Times New Roman"/>
          <w:sz w:val="24"/>
          <w:szCs w:val="24"/>
        </w:rPr>
        <w:t>vegetation greenness</w:t>
      </w:r>
      <w:r>
        <w:rPr>
          <w:rFonts w:ascii="Times New Roman" w:hAnsi="Times New Roman" w:cs="Times New Roman"/>
          <w:sz w:val="24"/>
          <w:szCs w:val="24"/>
        </w:rPr>
        <w:t xml:space="preserve"> at a sample site is captured by having at least a </w:t>
      </w:r>
      <w:r w:rsidRPr="00CA364C">
        <w:rPr>
          <w:rFonts w:ascii="Times New Roman" w:hAnsi="Times New Roman" w:cs="Times New Roman"/>
          <w:sz w:val="24"/>
          <w:szCs w:val="24"/>
        </w:rPr>
        <w:t>user-specific number of</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observations </w:t>
      </w:r>
      <w:r>
        <w:rPr>
          <w:rFonts w:ascii="Times New Roman" w:hAnsi="Times New Roman" w:cs="Times New Roman"/>
          <w:sz w:val="24"/>
          <w:szCs w:val="24"/>
        </w:rPr>
        <w:t xml:space="preserve">(e.g., ≥ 7). The algorithm extracts </w:t>
      </w:r>
      <w:r w:rsidRPr="00CA364C">
        <w:rPr>
          <w:rFonts w:ascii="Times New Roman" w:hAnsi="Times New Roman" w:cs="Times New Roman"/>
          <w:sz w:val="24"/>
          <w:szCs w:val="24"/>
        </w:rPr>
        <w:t>site x years with</w:t>
      </w:r>
      <w:r>
        <w:rPr>
          <w:rFonts w:ascii="Times New Roman" w:hAnsi="Times New Roman" w:cs="Times New Roman"/>
          <w:sz w:val="24"/>
          <w:szCs w:val="24"/>
        </w:rPr>
        <w:t xml:space="preserve"> at least this number of growing season observations and then </w:t>
      </w:r>
      <w:r w:rsidRPr="00CA364C">
        <w:rPr>
          <w:rFonts w:ascii="Times New Roman" w:hAnsi="Times New Roman" w:cs="Times New Roman"/>
          <w:sz w:val="24"/>
          <w:szCs w:val="24"/>
        </w:rPr>
        <w:t xml:space="preserve">compares </w:t>
      </w:r>
      <w:r>
        <w:rPr>
          <w:rFonts w:ascii="Times New Roman" w:hAnsi="Times New Roman" w:cs="Times New Roman"/>
          <w:sz w:val="24"/>
          <w:szCs w:val="24"/>
        </w:rPr>
        <w:t xml:space="preserve">how raw and phenologically-modeled estimates of maximum vegetation greenness change as a progressively </w:t>
      </w:r>
      <w:r w:rsidRPr="00CA364C">
        <w:rPr>
          <w:rFonts w:ascii="Times New Roman" w:hAnsi="Times New Roman" w:cs="Times New Roman"/>
          <w:sz w:val="24"/>
          <w:szCs w:val="24"/>
        </w:rPr>
        <w:t>smaller subsets of observations</w:t>
      </w:r>
      <w:r>
        <w:rPr>
          <w:rFonts w:ascii="Times New Roman" w:hAnsi="Times New Roman" w:cs="Times New Roman"/>
          <w:sz w:val="24"/>
          <w:szCs w:val="24"/>
        </w:rPr>
        <w:t xml:space="preserve"> are used</w:t>
      </w:r>
      <w:r w:rsidRPr="00CA364C">
        <w:rPr>
          <w:rFonts w:ascii="Times New Roman" w:hAnsi="Times New Roman" w:cs="Times New Roman"/>
          <w:sz w:val="24"/>
          <w:szCs w:val="24"/>
        </w:rPr>
        <w:t>.</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This lets </w:t>
      </w:r>
      <w:r>
        <w:rPr>
          <w:rFonts w:ascii="Times New Roman" w:hAnsi="Times New Roman" w:cs="Times New Roman"/>
          <w:sz w:val="24"/>
          <w:szCs w:val="24"/>
        </w:rPr>
        <w:t xml:space="preserve">the user </w:t>
      </w:r>
      <w:r w:rsidRPr="00CA364C">
        <w:rPr>
          <w:rFonts w:ascii="Times New Roman" w:hAnsi="Times New Roman" w:cs="Times New Roman"/>
          <w:sz w:val="24"/>
          <w:szCs w:val="24"/>
        </w:rPr>
        <w:t>determine</w:t>
      </w:r>
      <w:r>
        <w:rPr>
          <w:rFonts w:ascii="Times New Roman" w:hAnsi="Times New Roman" w:cs="Times New Roman"/>
          <w:sz w:val="24"/>
          <w:szCs w:val="24"/>
        </w:rPr>
        <w:t xml:space="preserve"> how much </w:t>
      </w:r>
      <w:r w:rsidRPr="00CA364C">
        <w:rPr>
          <w:rFonts w:ascii="Times New Roman" w:hAnsi="Times New Roman" w:cs="Times New Roman"/>
          <w:sz w:val="24"/>
          <w:szCs w:val="24"/>
        </w:rPr>
        <w:t>annual estimates of maximum vegetation greenness are</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impacted by the number of available </w:t>
      </w:r>
      <w:r>
        <w:rPr>
          <w:rFonts w:ascii="Times New Roman" w:hAnsi="Times New Roman" w:cs="Times New Roman"/>
          <w:sz w:val="24"/>
          <w:szCs w:val="24"/>
        </w:rPr>
        <w:t xml:space="preserve">growing season </w:t>
      </w:r>
      <w:r w:rsidRPr="00CA364C">
        <w:rPr>
          <w:rFonts w:ascii="Times New Roman" w:hAnsi="Times New Roman" w:cs="Times New Roman"/>
          <w:sz w:val="24"/>
          <w:szCs w:val="24"/>
        </w:rPr>
        <w:t>observations</w:t>
      </w:r>
      <w:r>
        <w:rPr>
          <w:rFonts w:ascii="Times New Roman" w:hAnsi="Times New Roman" w:cs="Times New Roman"/>
          <w:sz w:val="24"/>
          <w:szCs w:val="24"/>
        </w:rPr>
        <w:t xml:space="preserve">. </w:t>
      </w:r>
      <w:ins w:id="6" w:author="Jakob Johann Assmann" w:date="2022-01-17T15:41:00Z">
        <w:r w:rsidR="005F1B8E">
          <w:rPr>
            <w:rFonts w:ascii="Times New Roman" w:hAnsi="Times New Roman" w:cs="Times New Roman"/>
            <w:sz w:val="24"/>
            <w:szCs w:val="24"/>
          </w:rPr>
          <w:t>The function takes… and returns …</w:t>
        </w:r>
      </w:ins>
    </w:p>
    <w:p w14:paraId="5D2B46D1" w14:textId="77777777" w:rsidR="00C56196" w:rsidRPr="00CA364C" w:rsidRDefault="00C56196" w:rsidP="00C56196">
      <w:pPr>
        <w:pStyle w:val="NoSpacing"/>
        <w:rPr>
          <w:rFonts w:ascii="Times New Roman" w:hAnsi="Times New Roman" w:cs="Times New Roman"/>
          <w:sz w:val="24"/>
          <w:szCs w:val="24"/>
        </w:rPr>
      </w:pPr>
    </w:p>
    <w:p w14:paraId="6048A886" w14:textId="12396C20" w:rsidR="00C56196" w:rsidRPr="00BB72FF" w:rsidRDefault="00C56196" w:rsidP="00C56196">
      <w:pPr>
        <w:pStyle w:val="Heading2"/>
      </w:pPr>
      <w:r w:rsidRPr="00BB72FF">
        <w:t xml:space="preserve">Compute </w:t>
      </w:r>
      <w:r w:rsidR="000B55F0">
        <w:t xml:space="preserve">inter-annual trends in </w:t>
      </w:r>
      <w:r w:rsidR="00FB4A83">
        <w:t xml:space="preserve">vegetation greenness </w:t>
      </w:r>
      <w:r w:rsidR="000B55F0">
        <w:t xml:space="preserve">using </w:t>
      </w:r>
      <w:proofErr w:type="spellStart"/>
      <w:r w:rsidRPr="00BB72FF">
        <w:t>lsat_calc_trend</w:t>
      </w:r>
      <w:proofErr w:type="spellEnd"/>
      <w:r w:rsidRPr="00BB72FF">
        <w:t>()</w:t>
      </w:r>
    </w:p>
    <w:p w14:paraId="5E760C65" w14:textId="77079E1C" w:rsidR="00C56196" w:rsidRDefault="00C56196" w:rsidP="00C56196">
      <w:pPr>
        <w:pStyle w:val="NoSpacing"/>
        <w:rPr>
          <w:rFonts w:ascii="Times New Roman" w:hAnsi="Times New Roman" w:cs="Times New Roman"/>
          <w:sz w:val="24"/>
          <w:szCs w:val="24"/>
        </w:rPr>
      </w:pPr>
      <w:r w:rsidRPr="00CA364C">
        <w:rPr>
          <w:rFonts w:ascii="Times New Roman" w:hAnsi="Times New Roman" w:cs="Times New Roman"/>
          <w:sz w:val="24"/>
          <w:szCs w:val="24"/>
        </w:rPr>
        <w:t>Th</w:t>
      </w:r>
      <w:r w:rsidR="00B06565">
        <w:rPr>
          <w:rFonts w:ascii="Times New Roman" w:hAnsi="Times New Roman" w:cs="Times New Roman"/>
          <w:sz w:val="24"/>
          <w:szCs w:val="24"/>
        </w:rPr>
        <w:t>e</w:t>
      </w:r>
      <w:r w:rsidRPr="00CA364C">
        <w:rPr>
          <w:rFonts w:ascii="Times New Roman" w:hAnsi="Times New Roman" w:cs="Times New Roman"/>
          <w:sz w:val="24"/>
          <w:szCs w:val="24"/>
        </w:rPr>
        <w:t xml:space="preserve"> function </w:t>
      </w:r>
      <w:proofErr w:type="spellStart"/>
      <w:r w:rsidRPr="00BB72FF">
        <w:rPr>
          <w:rFonts w:ascii="Times New Roman" w:hAnsi="Times New Roman" w:cs="Times New Roman"/>
          <w:i/>
          <w:iCs/>
          <w:sz w:val="24"/>
          <w:szCs w:val="24"/>
        </w:rPr>
        <w:t>lsat_calc_trend</w:t>
      </w:r>
      <w:proofErr w:type="spellEnd"/>
      <w:r w:rsidRPr="00BB72FF">
        <w:rPr>
          <w:rFonts w:ascii="Times New Roman" w:hAnsi="Times New Roman" w:cs="Times New Roman"/>
          <w:i/>
          <w:iCs/>
          <w:sz w:val="24"/>
          <w:szCs w:val="24"/>
        </w:rPr>
        <w:t>()</w:t>
      </w:r>
      <w:r>
        <w:rPr>
          <w:rFonts w:ascii="Times New Roman" w:hAnsi="Times New Roman" w:cs="Times New Roman"/>
          <w:sz w:val="24"/>
          <w:szCs w:val="24"/>
        </w:rPr>
        <w:t xml:space="preserve"> </w:t>
      </w:r>
      <w:r w:rsidRPr="00CA364C">
        <w:rPr>
          <w:rFonts w:ascii="Times New Roman" w:hAnsi="Times New Roman" w:cs="Times New Roman"/>
          <w:sz w:val="24"/>
          <w:szCs w:val="24"/>
        </w:rPr>
        <w:t>computes a temporal trend in annual time</w:t>
      </w:r>
      <w:r>
        <w:rPr>
          <w:rFonts w:ascii="Times New Roman" w:hAnsi="Times New Roman" w:cs="Times New Roman"/>
          <w:sz w:val="24"/>
          <w:szCs w:val="24"/>
        </w:rPr>
        <w:t xml:space="preserve"> </w:t>
      </w:r>
      <w:r w:rsidRPr="00CA364C">
        <w:rPr>
          <w:rFonts w:ascii="Times New Roman" w:hAnsi="Times New Roman" w:cs="Times New Roman"/>
          <w:sz w:val="24"/>
          <w:szCs w:val="24"/>
        </w:rPr>
        <w:t>series of vegetation greenness for each sampling site over a</w:t>
      </w:r>
      <w:r>
        <w:rPr>
          <w:rFonts w:ascii="Times New Roman" w:hAnsi="Times New Roman" w:cs="Times New Roman"/>
          <w:sz w:val="24"/>
          <w:szCs w:val="24"/>
        </w:rPr>
        <w:t xml:space="preserve"> </w:t>
      </w:r>
      <w:r w:rsidRPr="00CA364C">
        <w:rPr>
          <w:rFonts w:ascii="Times New Roman" w:hAnsi="Times New Roman" w:cs="Times New Roman"/>
          <w:sz w:val="24"/>
          <w:szCs w:val="24"/>
        </w:rPr>
        <w:t xml:space="preserve">user-specified time period. </w:t>
      </w:r>
      <w:r w:rsidR="006533B6" w:rsidRPr="00CA364C">
        <w:rPr>
          <w:rFonts w:ascii="Times New Roman" w:hAnsi="Times New Roman" w:cs="Times New Roman"/>
          <w:sz w:val="24"/>
          <w:szCs w:val="24"/>
        </w:rPr>
        <w:t>This function will iteratively pre-whiten</w:t>
      </w:r>
      <w:r w:rsidR="006533B6">
        <w:rPr>
          <w:rFonts w:ascii="Times New Roman" w:hAnsi="Times New Roman" w:cs="Times New Roman"/>
          <w:sz w:val="24"/>
          <w:szCs w:val="24"/>
        </w:rPr>
        <w:t xml:space="preserve"> </w:t>
      </w:r>
      <w:r w:rsidR="006533B6" w:rsidRPr="00CA364C">
        <w:rPr>
          <w:rFonts w:ascii="Times New Roman" w:hAnsi="Times New Roman" w:cs="Times New Roman"/>
          <w:sz w:val="24"/>
          <w:szCs w:val="24"/>
        </w:rPr>
        <w:t>a time series (i.e., remove temporal autocorrelation) and then compute</w:t>
      </w:r>
      <w:r w:rsidR="006533B6">
        <w:rPr>
          <w:rFonts w:ascii="Times New Roman" w:hAnsi="Times New Roman" w:cs="Times New Roman"/>
          <w:sz w:val="24"/>
          <w:szCs w:val="24"/>
        </w:rPr>
        <w:t xml:space="preserve"> </w:t>
      </w:r>
      <w:r w:rsidR="006533B6" w:rsidRPr="00CA364C">
        <w:rPr>
          <w:rFonts w:ascii="Times New Roman" w:hAnsi="Times New Roman" w:cs="Times New Roman"/>
          <w:sz w:val="24"/>
          <w:szCs w:val="24"/>
        </w:rPr>
        <w:t>Mann-Kendall trend tests and Theil-Sen slope indicators</w:t>
      </w:r>
      <w:r w:rsidR="006533B6">
        <w:rPr>
          <w:rFonts w:ascii="Times New Roman" w:hAnsi="Times New Roman" w:cs="Times New Roman"/>
          <w:sz w:val="24"/>
          <w:szCs w:val="24"/>
        </w:rPr>
        <w:t xml:space="preserve">. </w:t>
      </w:r>
      <w:commentRangeStart w:id="7"/>
      <w:r w:rsidR="006533B6">
        <w:rPr>
          <w:rFonts w:ascii="Times New Roman" w:hAnsi="Times New Roman" w:cs="Times New Roman"/>
          <w:sz w:val="24"/>
          <w:szCs w:val="24"/>
        </w:rPr>
        <w:t>The function</w:t>
      </w:r>
      <w:r w:rsidR="006533B6" w:rsidRPr="00CA364C">
        <w:rPr>
          <w:rFonts w:ascii="Times New Roman" w:hAnsi="Times New Roman" w:cs="Times New Roman"/>
          <w:sz w:val="24"/>
          <w:szCs w:val="24"/>
        </w:rPr>
        <w:t xml:space="preserve"> </w:t>
      </w:r>
      <w:r w:rsidRPr="00CA364C">
        <w:rPr>
          <w:rFonts w:ascii="Times New Roman" w:hAnsi="Times New Roman" w:cs="Times New Roman"/>
          <w:sz w:val="24"/>
          <w:szCs w:val="24"/>
        </w:rPr>
        <w:t xml:space="preserve">is </w:t>
      </w:r>
      <w:commentRangeEnd w:id="7"/>
      <w:r w:rsidR="006533B6">
        <w:rPr>
          <w:rStyle w:val="CommentReference"/>
        </w:rPr>
        <w:commentReference w:id="7"/>
      </w:r>
      <w:r w:rsidRPr="00CA364C">
        <w:rPr>
          <w:rFonts w:ascii="Times New Roman" w:hAnsi="Times New Roman" w:cs="Times New Roman"/>
          <w:sz w:val="24"/>
          <w:szCs w:val="24"/>
        </w:rPr>
        <w:t xml:space="preserve">a wrapper for the </w:t>
      </w:r>
      <w:proofErr w:type="spellStart"/>
      <w:r w:rsidRPr="00BB72FF">
        <w:rPr>
          <w:rFonts w:ascii="Times New Roman" w:hAnsi="Times New Roman" w:cs="Times New Roman"/>
          <w:i/>
          <w:iCs/>
          <w:sz w:val="24"/>
          <w:szCs w:val="24"/>
        </w:rPr>
        <w:t>zyp.yuepilon</w:t>
      </w:r>
      <w:proofErr w:type="spellEnd"/>
      <w:r w:rsidRPr="00BB72FF">
        <w:rPr>
          <w:rFonts w:ascii="Times New Roman" w:hAnsi="Times New Roman" w:cs="Times New Roman"/>
          <w:i/>
          <w:iCs/>
          <w:sz w:val="24"/>
          <w:szCs w:val="24"/>
        </w:rPr>
        <w:t xml:space="preserve">() </w:t>
      </w:r>
      <w:r w:rsidRPr="00CA364C">
        <w:rPr>
          <w:rFonts w:ascii="Times New Roman" w:hAnsi="Times New Roman" w:cs="Times New Roman"/>
          <w:sz w:val="24"/>
          <w:szCs w:val="24"/>
        </w:rPr>
        <w:t xml:space="preserve">function from the </w:t>
      </w:r>
      <w:proofErr w:type="spellStart"/>
      <w:r w:rsidRPr="00BB72FF">
        <w:rPr>
          <w:rFonts w:ascii="Times New Roman" w:hAnsi="Times New Roman" w:cs="Times New Roman"/>
          <w:i/>
          <w:iCs/>
          <w:sz w:val="24"/>
          <w:szCs w:val="24"/>
        </w:rPr>
        <w:t>zyp</w:t>
      </w:r>
      <w:proofErr w:type="spellEnd"/>
      <w:r w:rsidRPr="00CA364C">
        <w:rPr>
          <w:rFonts w:ascii="Times New Roman" w:hAnsi="Times New Roman" w:cs="Times New Roman"/>
          <w:sz w:val="24"/>
          <w:szCs w:val="24"/>
        </w:rPr>
        <w:t xml:space="preserve"> package</w:t>
      </w:r>
      <w:r w:rsidR="00DC666B">
        <w:rPr>
          <w:rFonts w:ascii="Times New Roman" w:hAnsi="Times New Roman" w:cs="Times New Roman"/>
          <w:sz w:val="24"/>
          <w:szCs w:val="24"/>
        </w:rPr>
        <w:t xml:space="preserve"> </w:t>
      </w:r>
      <w:r w:rsidR="00DC666B">
        <w:rPr>
          <w:rFonts w:ascii="Times New Roman" w:hAnsi="Times New Roman" w:cs="Times New Roman"/>
          <w:sz w:val="24"/>
          <w:szCs w:val="24"/>
        </w:rPr>
        <w:fldChar w:fldCharType="begin"/>
      </w:r>
      <w:r w:rsidR="00A96A9D">
        <w:rPr>
          <w:rFonts w:ascii="Times New Roman" w:hAnsi="Times New Roman" w:cs="Times New Roman"/>
          <w:sz w:val="24"/>
          <w:szCs w:val="24"/>
        </w:rPr>
        <w:instrText xml:space="preserve"> ADDIN EN.CITE &lt;EndNote&gt;&lt;Cite&gt;&lt;Author&gt;Bronaugh&lt;/Author&gt;&lt;Year&gt;2019&lt;/Year&gt;&lt;RecNum&gt;1560&lt;/RecNum&gt;&lt;DisplayText&gt;(Bronaugh and Werner 2019)&lt;/DisplayText&gt;&lt;record&gt;&lt;rec-number&gt;1560&lt;/rec-number&gt;&lt;foreign-keys&gt;&lt;key app="EN" db-id="przrz2xfys0et6es02qx0adprs59z2erxf5t" timestamp="0"&gt;1560&lt;/key&gt;&lt;/foreign-keys&gt;&lt;ref-type name="Book"&gt;6&lt;/ref-type&gt;&lt;contributors&gt;&lt;authors&gt;&lt;author&gt;Bronaugh, D.&lt;/author&gt;&lt;author&gt;Werner, A.&lt;/author&gt;&lt;/authors&gt;&lt;/contributors&gt;&lt;titles&gt;&lt;title&gt;zyp: Zhang + Yue-Pilon trends package. R package version 0.10-1.1. https://CRAN.R-project.org/package=zyp&lt;/title&gt;&lt;/titles&gt;&lt;dates&gt;&lt;year&gt;2019&lt;/year&gt;&lt;/dates&gt;&lt;urls&gt;&lt;/urls&gt;&lt;/record&gt;&lt;/Cite&gt;&lt;/EndNote&gt;</w:instrText>
      </w:r>
      <w:r w:rsidR="00DC666B">
        <w:rPr>
          <w:rFonts w:ascii="Times New Roman" w:hAnsi="Times New Roman" w:cs="Times New Roman"/>
          <w:sz w:val="24"/>
          <w:szCs w:val="24"/>
        </w:rPr>
        <w:fldChar w:fldCharType="separate"/>
      </w:r>
      <w:r w:rsidR="00A96A9D">
        <w:rPr>
          <w:rFonts w:ascii="Times New Roman" w:hAnsi="Times New Roman" w:cs="Times New Roman"/>
          <w:noProof/>
          <w:sz w:val="24"/>
          <w:szCs w:val="24"/>
        </w:rPr>
        <w:t>(Bronaugh and Werner 2019)</w:t>
      </w:r>
      <w:r w:rsidR="00DC666B">
        <w:rPr>
          <w:rFonts w:ascii="Times New Roman" w:hAnsi="Times New Roman" w:cs="Times New Roman"/>
          <w:sz w:val="24"/>
          <w:szCs w:val="24"/>
        </w:rPr>
        <w:fldChar w:fldCharType="end"/>
      </w:r>
      <w:r w:rsidRPr="00CA364C">
        <w:rPr>
          <w:rFonts w:ascii="Times New Roman" w:hAnsi="Times New Roman" w:cs="Times New Roman"/>
          <w:sz w:val="24"/>
          <w:szCs w:val="24"/>
        </w:rPr>
        <w:t>.</w:t>
      </w:r>
      <w:ins w:id="8" w:author="Jakob Johann Assmann" w:date="2022-01-17T15:42:00Z">
        <w:r w:rsidR="006533B6">
          <w:rPr>
            <w:rFonts w:ascii="Times New Roman" w:hAnsi="Times New Roman" w:cs="Times New Roman"/>
            <w:sz w:val="24"/>
            <w:szCs w:val="24"/>
          </w:rPr>
          <w:t xml:space="preserve"> </w:t>
        </w:r>
      </w:ins>
      <w:proofErr w:type="spellStart"/>
      <w:ins w:id="9" w:author="Jakob Johann Assmann" w:date="2022-01-17T15:43:00Z">
        <w:r w:rsidR="006533B6">
          <w:rPr>
            <w:rFonts w:ascii="Times New Roman" w:hAnsi="Times New Roman" w:cs="Times New Roman"/>
            <w:i/>
            <w:iCs/>
            <w:sz w:val="24"/>
            <w:szCs w:val="24"/>
          </w:rPr>
          <w:t>l</w:t>
        </w:r>
      </w:ins>
      <w:ins w:id="10" w:author="Jakob Johann Assmann" w:date="2022-01-17T15:42:00Z">
        <w:r w:rsidR="006533B6">
          <w:rPr>
            <w:rFonts w:ascii="Times New Roman" w:hAnsi="Times New Roman" w:cs="Times New Roman"/>
            <w:i/>
            <w:iCs/>
            <w:sz w:val="24"/>
            <w:szCs w:val="24"/>
          </w:rPr>
          <w:t>sat_calc_trend</w:t>
        </w:r>
        <w:proofErr w:type="spellEnd"/>
        <w:r w:rsidR="006533B6">
          <w:rPr>
            <w:rFonts w:ascii="Times New Roman" w:hAnsi="Times New Roman" w:cs="Times New Roman"/>
            <w:i/>
            <w:iCs/>
            <w:sz w:val="24"/>
            <w:szCs w:val="24"/>
          </w:rPr>
          <w:t>()</w:t>
        </w:r>
        <w:r w:rsidR="006533B6">
          <w:rPr>
            <w:rFonts w:ascii="Times New Roman" w:hAnsi="Times New Roman" w:cs="Times New Roman"/>
            <w:sz w:val="24"/>
            <w:szCs w:val="24"/>
          </w:rPr>
          <w:t xml:space="preserve"> takes</w:t>
        </w:r>
      </w:ins>
      <w:ins w:id="11" w:author="Jakob Johann Assmann" w:date="2022-01-17T15:43:00Z">
        <w:r w:rsidR="006533B6">
          <w:rPr>
            <w:rFonts w:ascii="Times New Roman" w:hAnsi="Times New Roman" w:cs="Times New Roman"/>
            <w:sz w:val="24"/>
            <w:szCs w:val="24"/>
          </w:rPr>
          <w:t xml:space="preserve"> … and returns …</w:t>
        </w:r>
      </w:ins>
      <w:r w:rsidRPr="00CA364C">
        <w:rPr>
          <w:rFonts w:ascii="Times New Roman" w:hAnsi="Times New Roman" w:cs="Times New Roman"/>
          <w:sz w:val="24"/>
          <w:szCs w:val="24"/>
        </w:rPr>
        <w:t xml:space="preserve"> </w:t>
      </w:r>
    </w:p>
    <w:p w14:paraId="7A499EF7" w14:textId="77777777" w:rsidR="00AA6246" w:rsidRPr="00CA364C" w:rsidRDefault="00AA6246" w:rsidP="00C56196">
      <w:pPr>
        <w:pStyle w:val="NoSpacing"/>
        <w:rPr>
          <w:rFonts w:ascii="Times New Roman" w:hAnsi="Times New Roman" w:cs="Times New Roman"/>
          <w:sz w:val="24"/>
          <w:szCs w:val="24"/>
        </w:rPr>
      </w:pPr>
    </w:p>
    <w:p w14:paraId="4F4E69E4" w14:textId="7E024E40" w:rsidR="004F2FB5" w:rsidRPr="00792C3C" w:rsidRDefault="00F751FB" w:rsidP="00C81F1B">
      <w:pPr>
        <w:pStyle w:val="Heading1"/>
      </w:pPr>
      <w:commentRangeStart w:id="12"/>
      <w:r w:rsidRPr="00792C3C">
        <w:t>Example</w:t>
      </w:r>
      <w:r w:rsidR="004F2FB5" w:rsidRPr="00792C3C">
        <w:t xml:space="preserve"> application</w:t>
      </w:r>
      <w:commentRangeEnd w:id="12"/>
      <w:r w:rsidR="004F2FB5" w:rsidRPr="00792C3C">
        <w:rPr>
          <w:rStyle w:val="CommentReference"/>
          <w:sz w:val="24"/>
          <w:szCs w:val="24"/>
        </w:rPr>
        <w:commentReference w:id="12"/>
      </w:r>
      <w:r w:rsidR="00E07A3D">
        <w:t xml:space="preserve">: Vegetation greenness trends for a landscape on </w:t>
      </w:r>
      <w:proofErr w:type="spellStart"/>
      <w:r w:rsidR="00E07A3D">
        <w:t>Disko</w:t>
      </w:r>
      <w:proofErr w:type="spellEnd"/>
      <w:r w:rsidR="00E07A3D">
        <w:t xml:space="preserve"> Island</w:t>
      </w:r>
    </w:p>
    <w:p w14:paraId="3939CF5A" w14:textId="2A8B0FF2" w:rsidR="00EB7B05" w:rsidRDefault="001A6C2D" w:rsidP="00F751FB">
      <w:pPr>
        <w:pStyle w:val="NoSpacing"/>
        <w:rPr>
          <w:rFonts w:ascii="Times New Roman" w:hAnsi="Times New Roman" w:cs="Times New Roman"/>
          <w:sz w:val="24"/>
          <w:szCs w:val="24"/>
        </w:rPr>
      </w:pPr>
      <w:r>
        <w:rPr>
          <w:rFonts w:ascii="Times New Roman" w:hAnsi="Times New Roman" w:cs="Times New Roman"/>
          <w:sz w:val="24"/>
          <w:szCs w:val="24"/>
        </w:rPr>
        <w:t xml:space="preserve">Here we provide </w:t>
      </w:r>
      <w:r w:rsidR="008B108D">
        <w:rPr>
          <w:rFonts w:ascii="Times New Roman" w:hAnsi="Times New Roman" w:cs="Times New Roman"/>
          <w:sz w:val="24"/>
          <w:szCs w:val="24"/>
        </w:rPr>
        <w:t xml:space="preserve">an </w:t>
      </w:r>
      <w:r>
        <w:rPr>
          <w:rFonts w:ascii="Times New Roman" w:hAnsi="Times New Roman" w:cs="Times New Roman"/>
          <w:sz w:val="24"/>
          <w:szCs w:val="24"/>
        </w:rPr>
        <w:t xml:space="preserve">example </w:t>
      </w:r>
      <w:r w:rsidR="00AC568D">
        <w:rPr>
          <w:rFonts w:ascii="Times New Roman" w:hAnsi="Times New Roman" w:cs="Times New Roman"/>
          <w:sz w:val="24"/>
          <w:szCs w:val="24"/>
        </w:rPr>
        <w:t xml:space="preserve">analysis of </w:t>
      </w:r>
      <w:r w:rsidR="0077545D">
        <w:rPr>
          <w:rFonts w:ascii="Times New Roman" w:hAnsi="Times New Roman" w:cs="Times New Roman"/>
          <w:sz w:val="24"/>
          <w:szCs w:val="24"/>
        </w:rPr>
        <w:t xml:space="preserve">interannual </w:t>
      </w:r>
      <w:r w:rsidR="00AC568D">
        <w:rPr>
          <w:rFonts w:ascii="Times New Roman" w:hAnsi="Times New Roman" w:cs="Times New Roman"/>
          <w:sz w:val="24"/>
          <w:szCs w:val="24"/>
        </w:rPr>
        <w:t xml:space="preserve">changes </w:t>
      </w:r>
      <w:r w:rsidR="00692972">
        <w:rPr>
          <w:rFonts w:ascii="Times New Roman" w:hAnsi="Times New Roman" w:cs="Times New Roman"/>
          <w:sz w:val="24"/>
          <w:szCs w:val="24"/>
        </w:rPr>
        <w:t>in</w:t>
      </w:r>
      <w:r w:rsidR="008C6BC7">
        <w:rPr>
          <w:rFonts w:ascii="Times New Roman" w:hAnsi="Times New Roman" w:cs="Times New Roman"/>
          <w:sz w:val="24"/>
          <w:szCs w:val="24"/>
        </w:rPr>
        <w:t xml:space="preserve"> vegetation greenness </w:t>
      </w:r>
      <w:r w:rsidR="0077545D">
        <w:rPr>
          <w:rFonts w:ascii="Times New Roman" w:hAnsi="Times New Roman" w:cs="Times New Roman"/>
          <w:sz w:val="24"/>
          <w:szCs w:val="24"/>
        </w:rPr>
        <w:t xml:space="preserve">from </w:t>
      </w:r>
      <w:r w:rsidR="00F4186D">
        <w:rPr>
          <w:rFonts w:ascii="Times New Roman" w:hAnsi="Times New Roman" w:cs="Times New Roman"/>
          <w:sz w:val="24"/>
          <w:szCs w:val="24"/>
        </w:rPr>
        <w:t>2000</w:t>
      </w:r>
      <w:r w:rsidR="0077545D">
        <w:rPr>
          <w:rFonts w:ascii="Times New Roman" w:hAnsi="Times New Roman" w:cs="Times New Roman"/>
          <w:sz w:val="24"/>
          <w:szCs w:val="24"/>
        </w:rPr>
        <w:t xml:space="preserve"> to 202</w:t>
      </w:r>
      <w:r w:rsidR="004C73F6">
        <w:rPr>
          <w:rFonts w:ascii="Times New Roman" w:hAnsi="Times New Roman" w:cs="Times New Roman"/>
          <w:sz w:val="24"/>
          <w:szCs w:val="24"/>
        </w:rPr>
        <w:t>0</w:t>
      </w:r>
      <w:r w:rsidR="0077545D">
        <w:rPr>
          <w:rFonts w:ascii="Times New Roman" w:hAnsi="Times New Roman" w:cs="Times New Roman"/>
          <w:sz w:val="24"/>
          <w:szCs w:val="24"/>
        </w:rPr>
        <w:t xml:space="preserve"> </w:t>
      </w:r>
      <w:r>
        <w:rPr>
          <w:rFonts w:ascii="Times New Roman" w:hAnsi="Times New Roman" w:cs="Times New Roman"/>
          <w:sz w:val="24"/>
          <w:szCs w:val="24"/>
        </w:rPr>
        <w:t xml:space="preserve">across </w:t>
      </w:r>
      <w:r w:rsidR="008C6BC7">
        <w:rPr>
          <w:rFonts w:ascii="Times New Roman" w:hAnsi="Times New Roman" w:cs="Times New Roman"/>
          <w:sz w:val="24"/>
          <w:szCs w:val="24"/>
        </w:rPr>
        <w:t>a ~</w:t>
      </w:r>
      <w:r w:rsidR="00AC568D">
        <w:rPr>
          <w:rFonts w:ascii="Times New Roman" w:hAnsi="Times New Roman" w:cs="Times New Roman"/>
          <w:sz w:val="24"/>
          <w:szCs w:val="24"/>
        </w:rPr>
        <w:t>4 km</w:t>
      </w:r>
      <w:r w:rsidR="00AC568D" w:rsidRPr="00AC568D">
        <w:rPr>
          <w:rFonts w:ascii="Times New Roman" w:hAnsi="Times New Roman" w:cs="Times New Roman"/>
          <w:sz w:val="24"/>
          <w:szCs w:val="24"/>
          <w:vertAlign w:val="superscript"/>
        </w:rPr>
        <w:t>2</w:t>
      </w:r>
      <w:r w:rsidR="00AC568D">
        <w:rPr>
          <w:rFonts w:ascii="Times New Roman" w:hAnsi="Times New Roman" w:cs="Times New Roman"/>
          <w:sz w:val="24"/>
          <w:szCs w:val="24"/>
        </w:rPr>
        <w:t xml:space="preserve"> study area on </w:t>
      </w:r>
      <w:proofErr w:type="spellStart"/>
      <w:r w:rsidR="00AC568D">
        <w:rPr>
          <w:rFonts w:ascii="Times New Roman" w:hAnsi="Times New Roman" w:cs="Times New Roman"/>
          <w:sz w:val="24"/>
          <w:szCs w:val="24"/>
        </w:rPr>
        <w:t>Dis</w:t>
      </w:r>
      <w:r w:rsidR="00A40441">
        <w:rPr>
          <w:rFonts w:ascii="Times New Roman" w:hAnsi="Times New Roman" w:cs="Times New Roman"/>
          <w:sz w:val="24"/>
          <w:szCs w:val="24"/>
        </w:rPr>
        <w:t>k</w:t>
      </w:r>
      <w:r w:rsidR="00AC568D">
        <w:rPr>
          <w:rFonts w:ascii="Times New Roman" w:hAnsi="Times New Roman" w:cs="Times New Roman"/>
          <w:sz w:val="24"/>
          <w:szCs w:val="24"/>
        </w:rPr>
        <w:t>o</w:t>
      </w:r>
      <w:proofErr w:type="spellEnd"/>
      <w:r w:rsidR="00AC568D">
        <w:rPr>
          <w:rFonts w:ascii="Times New Roman" w:hAnsi="Times New Roman" w:cs="Times New Roman"/>
          <w:sz w:val="24"/>
          <w:szCs w:val="24"/>
        </w:rPr>
        <w:t xml:space="preserve"> Island</w:t>
      </w:r>
      <w:r w:rsidR="00A40441">
        <w:rPr>
          <w:rFonts w:ascii="Times New Roman" w:hAnsi="Times New Roman" w:cs="Times New Roman"/>
          <w:sz w:val="24"/>
          <w:szCs w:val="24"/>
        </w:rPr>
        <w:t xml:space="preserve"> of</w:t>
      </w:r>
      <w:r w:rsidR="008C6BC7">
        <w:rPr>
          <w:rFonts w:ascii="Times New Roman" w:hAnsi="Times New Roman" w:cs="Times New Roman"/>
          <w:sz w:val="24"/>
          <w:szCs w:val="24"/>
        </w:rPr>
        <w:t>f</w:t>
      </w:r>
      <w:r w:rsidR="00A40441">
        <w:rPr>
          <w:rFonts w:ascii="Times New Roman" w:hAnsi="Times New Roman" w:cs="Times New Roman"/>
          <w:sz w:val="24"/>
          <w:szCs w:val="24"/>
        </w:rPr>
        <w:t xml:space="preserve"> the west</w:t>
      </w:r>
      <w:r w:rsidR="004C73F6">
        <w:rPr>
          <w:rFonts w:ascii="Times New Roman" w:hAnsi="Times New Roman" w:cs="Times New Roman"/>
          <w:sz w:val="24"/>
          <w:szCs w:val="24"/>
        </w:rPr>
        <w:t xml:space="preserve">ern </w:t>
      </w:r>
      <w:r w:rsidR="00A40441">
        <w:rPr>
          <w:rFonts w:ascii="Times New Roman" w:hAnsi="Times New Roman" w:cs="Times New Roman"/>
          <w:sz w:val="24"/>
          <w:szCs w:val="24"/>
        </w:rPr>
        <w:t>coast of</w:t>
      </w:r>
      <w:r w:rsidR="00AC568D">
        <w:rPr>
          <w:rFonts w:ascii="Times New Roman" w:hAnsi="Times New Roman" w:cs="Times New Roman"/>
          <w:sz w:val="24"/>
          <w:szCs w:val="24"/>
        </w:rPr>
        <w:t xml:space="preserve"> Greenland</w:t>
      </w:r>
      <w:r w:rsidR="004C73F6">
        <w:rPr>
          <w:rFonts w:ascii="Times New Roman" w:hAnsi="Times New Roman" w:cs="Times New Roman"/>
          <w:sz w:val="24"/>
          <w:szCs w:val="24"/>
        </w:rPr>
        <w:t xml:space="preserve"> (Figure</w:t>
      </w:r>
      <w:r w:rsidR="00BA4386">
        <w:rPr>
          <w:rFonts w:ascii="Times New Roman" w:hAnsi="Times New Roman" w:cs="Times New Roman"/>
          <w:sz w:val="24"/>
          <w:szCs w:val="24"/>
        </w:rPr>
        <w:t xml:space="preserve"> </w:t>
      </w:r>
      <w:r w:rsidR="00BA4386">
        <w:rPr>
          <w:rFonts w:ascii="Times New Roman" w:hAnsi="Times New Roman" w:cs="Times New Roman"/>
          <w:sz w:val="24"/>
          <w:szCs w:val="24"/>
        </w:rPr>
        <w:lastRenderedPageBreak/>
        <w:t>2</w:t>
      </w:r>
      <w:r w:rsidR="004C73F6">
        <w:rPr>
          <w:rFonts w:ascii="Times New Roman" w:hAnsi="Times New Roman" w:cs="Times New Roman"/>
          <w:sz w:val="24"/>
          <w:szCs w:val="24"/>
        </w:rPr>
        <w:t>)</w:t>
      </w:r>
      <w:r w:rsidR="008B108D">
        <w:rPr>
          <w:rFonts w:ascii="Times New Roman" w:hAnsi="Times New Roman" w:cs="Times New Roman"/>
          <w:sz w:val="24"/>
          <w:szCs w:val="24"/>
        </w:rPr>
        <w:t>.</w:t>
      </w:r>
      <w:r w:rsidR="00B15E21">
        <w:rPr>
          <w:rFonts w:ascii="Times New Roman" w:hAnsi="Times New Roman" w:cs="Times New Roman"/>
          <w:sz w:val="24"/>
          <w:szCs w:val="24"/>
        </w:rPr>
        <w:t xml:space="preserve"> </w:t>
      </w:r>
      <w:r w:rsidR="008C6BC7">
        <w:rPr>
          <w:rFonts w:ascii="Times New Roman" w:hAnsi="Times New Roman" w:cs="Times New Roman"/>
          <w:sz w:val="24"/>
          <w:szCs w:val="24"/>
        </w:rPr>
        <w:t>The study area</w:t>
      </w:r>
      <w:r w:rsidR="006533B6">
        <w:rPr>
          <w:rFonts w:ascii="Times New Roman" w:hAnsi="Times New Roman" w:cs="Times New Roman"/>
          <w:sz w:val="24"/>
          <w:szCs w:val="24"/>
        </w:rPr>
        <w:t xml:space="preserve"> </w:t>
      </w:r>
      <w:r w:rsidR="005B537A" w:rsidRPr="005B537A">
        <w:rPr>
          <w:rFonts w:ascii="Times New Roman" w:hAnsi="Times New Roman" w:cs="Times New Roman"/>
          <w:sz w:val="24"/>
          <w:szCs w:val="24"/>
        </w:rPr>
        <w:t>(</w:t>
      </w:r>
      <w:r w:rsidR="005B537A">
        <w:rPr>
          <w:rFonts w:ascii="Times New Roman" w:hAnsi="Times New Roman" w:cs="Times New Roman"/>
          <w:sz w:val="24"/>
          <w:szCs w:val="24"/>
        </w:rPr>
        <w:t>approx</w:t>
      </w:r>
      <w:r w:rsidR="00001F78">
        <w:rPr>
          <w:rFonts w:ascii="Times New Roman" w:hAnsi="Times New Roman" w:cs="Times New Roman"/>
          <w:sz w:val="24"/>
          <w:szCs w:val="24"/>
        </w:rPr>
        <w:t>imate</w:t>
      </w:r>
      <w:r w:rsidR="005B537A">
        <w:rPr>
          <w:rFonts w:ascii="Times New Roman" w:hAnsi="Times New Roman" w:cs="Times New Roman"/>
          <w:sz w:val="24"/>
          <w:szCs w:val="24"/>
        </w:rPr>
        <w:t xml:space="preserve"> center </w:t>
      </w:r>
      <w:r w:rsidR="005B537A" w:rsidRPr="005B537A">
        <w:rPr>
          <w:rFonts w:ascii="Times New Roman" w:hAnsi="Times New Roman" w:cs="Times New Roman"/>
          <w:sz w:val="24"/>
          <w:szCs w:val="24"/>
        </w:rPr>
        <w:t>69</w:t>
      </w:r>
      <w:r w:rsidR="000A1DC7">
        <w:rPr>
          <w:rFonts w:ascii="Times New Roman" w:hAnsi="Times New Roman" w:cs="Times New Roman"/>
          <w:sz w:val="24"/>
          <w:szCs w:val="24"/>
        </w:rPr>
        <w:t>.27</w:t>
      </w:r>
      <w:r w:rsidR="005B537A" w:rsidRPr="005B537A">
        <w:rPr>
          <w:rFonts w:ascii="Times New Roman" w:hAnsi="Times New Roman" w:cs="Times New Roman"/>
          <w:sz w:val="24"/>
          <w:szCs w:val="24"/>
        </w:rPr>
        <w:t>°N, 53</w:t>
      </w:r>
      <w:r w:rsidR="008B68D4">
        <w:rPr>
          <w:rFonts w:ascii="Times New Roman" w:hAnsi="Times New Roman" w:cs="Times New Roman"/>
          <w:sz w:val="24"/>
          <w:szCs w:val="24"/>
        </w:rPr>
        <w:t>.46</w:t>
      </w:r>
      <w:r w:rsidR="005B537A" w:rsidRPr="005B537A">
        <w:rPr>
          <w:rFonts w:ascii="Times New Roman" w:hAnsi="Times New Roman" w:cs="Times New Roman"/>
          <w:sz w:val="24"/>
          <w:szCs w:val="24"/>
        </w:rPr>
        <w:t>°W)</w:t>
      </w:r>
      <w:r w:rsidR="005B537A">
        <w:rPr>
          <w:rFonts w:ascii="Times New Roman" w:hAnsi="Times New Roman" w:cs="Times New Roman"/>
          <w:sz w:val="24"/>
          <w:szCs w:val="24"/>
        </w:rPr>
        <w:t xml:space="preserve"> </w:t>
      </w:r>
      <w:r w:rsidR="006533B6">
        <w:rPr>
          <w:rFonts w:ascii="Times New Roman" w:hAnsi="Times New Roman" w:cs="Times New Roman"/>
          <w:sz w:val="24"/>
          <w:szCs w:val="24"/>
        </w:rPr>
        <w:t>is</w:t>
      </w:r>
      <w:r w:rsidR="005B537A">
        <w:rPr>
          <w:rFonts w:ascii="Times New Roman" w:hAnsi="Times New Roman" w:cs="Times New Roman"/>
          <w:sz w:val="24"/>
          <w:szCs w:val="24"/>
        </w:rPr>
        <w:t xml:space="preserve"> located on the eastern slopes of the </w:t>
      </w:r>
      <w:proofErr w:type="spellStart"/>
      <w:r w:rsidR="005B537A">
        <w:rPr>
          <w:rFonts w:ascii="Times New Roman" w:hAnsi="Times New Roman" w:cs="Times New Roman"/>
          <w:sz w:val="24"/>
          <w:szCs w:val="24"/>
        </w:rPr>
        <w:t>Blæsedalen</w:t>
      </w:r>
      <w:proofErr w:type="spellEnd"/>
      <w:r w:rsidR="005B537A">
        <w:rPr>
          <w:rFonts w:ascii="Times New Roman" w:hAnsi="Times New Roman" w:cs="Times New Roman"/>
          <w:sz w:val="24"/>
          <w:szCs w:val="24"/>
        </w:rPr>
        <w:t xml:space="preserve"> </w:t>
      </w:r>
      <w:r w:rsidR="00091684">
        <w:rPr>
          <w:rFonts w:ascii="Times New Roman" w:hAnsi="Times New Roman" w:cs="Times New Roman"/>
          <w:sz w:val="24"/>
          <w:szCs w:val="24"/>
        </w:rPr>
        <w:t xml:space="preserve">valley </w:t>
      </w:r>
      <w:r w:rsidR="005B537A">
        <w:rPr>
          <w:rFonts w:ascii="Times New Roman" w:hAnsi="Times New Roman" w:cs="Times New Roman"/>
          <w:sz w:val="24"/>
          <w:szCs w:val="24"/>
        </w:rPr>
        <w:t xml:space="preserve">just east of </w:t>
      </w:r>
      <w:proofErr w:type="spellStart"/>
      <w:r w:rsidR="005B537A" w:rsidRPr="005B537A">
        <w:rPr>
          <w:rFonts w:ascii="Times New Roman" w:hAnsi="Times New Roman" w:cs="Times New Roman"/>
          <w:sz w:val="24"/>
          <w:szCs w:val="24"/>
        </w:rPr>
        <w:t>Qeqertarsuaq</w:t>
      </w:r>
      <w:proofErr w:type="spellEnd"/>
      <w:r w:rsidR="005B537A" w:rsidRPr="005B537A">
        <w:rPr>
          <w:rFonts w:ascii="Times New Roman" w:hAnsi="Times New Roman" w:cs="Times New Roman"/>
          <w:sz w:val="24"/>
          <w:szCs w:val="24"/>
        </w:rPr>
        <w:t xml:space="preserve"> (</w:t>
      </w:r>
      <w:proofErr w:type="spellStart"/>
      <w:r w:rsidR="005B537A" w:rsidRPr="005B537A">
        <w:rPr>
          <w:rFonts w:ascii="Times New Roman" w:hAnsi="Times New Roman" w:cs="Times New Roman"/>
          <w:sz w:val="24"/>
          <w:szCs w:val="24"/>
        </w:rPr>
        <w:t>Godhavn</w:t>
      </w:r>
      <w:proofErr w:type="spellEnd"/>
      <w:r w:rsidR="005B537A" w:rsidRPr="005B537A">
        <w:rPr>
          <w:rFonts w:ascii="Times New Roman" w:hAnsi="Times New Roman" w:cs="Times New Roman"/>
          <w:sz w:val="24"/>
          <w:szCs w:val="24"/>
        </w:rPr>
        <w:t>)</w:t>
      </w:r>
      <w:r w:rsidR="00B40D0C">
        <w:rPr>
          <w:rFonts w:ascii="Times New Roman" w:hAnsi="Times New Roman" w:cs="Times New Roman"/>
          <w:sz w:val="24"/>
          <w:szCs w:val="24"/>
        </w:rPr>
        <w:t xml:space="preserve">. The close proximity of the valley to the “Arctic Station” run by the </w:t>
      </w:r>
      <w:r w:rsidR="00091684">
        <w:rPr>
          <w:rFonts w:ascii="Times New Roman" w:hAnsi="Times New Roman" w:cs="Times New Roman"/>
          <w:sz w:val="24"/>
          <w:szCs w:val="24"/>
        </w:rPr>
        <w:t>University</w:t>
      </w:r>
      <w:r w:rsidR="00B40D0C">
        <w:rPr>
          <w:rFonts w:ascii="Times New Roman" w:hAnsi="Times New Roman" w:cs="Times New Roman"/>
          <w:sz w:val="24"/>
          <w:szCs w:val="24"/>
        </w:rPr>
        <w:t xml:space="preserve"> of Copenhagen, has made the are</w:t>
      </w:r>
      <w:r w:rsidR="00091684">
        <w:rPr>
          <w:rFonts w:ascii="Times New Roman" w:hAnsi="Times New Roman" w:cs="Times New Roman"/>
          <w:sz w:val="24"/>
          <w:szCs w:val="24"/>
        </w:rPr>
        <w:t>a</w:t>
      </w:r>
      <w:r w:rsidR="00B40D0C">
        <w:rPr>
          <w:rFonts w:ascii="Times New Roman" w:hAnsi="Times New Roman" w:cs="Times New Roman"/>
          <w:sz w:val="24"/>
          <w:szCs w:val="24"/>
        </w:rPr>
        <w:t xml:space="preserve"> subject to much ecological and geological research</w:t>
      </w:r>
      <w:r w:rsidR="00091684">
        <w:rPr>
          <w:rFonts w:ascii="Times New Roman" w:hAnsi="Times New Roman" w:cs="Times New Roman"/>
          <w:sz w:val="24"/>
          <w:szCs w:val="24"/>
        </w:rPr>
        <w:t xml:space="preserve">, including multiple long-term </w:t>
      </w:r>
      <w:r w:rsidR="00597C15">
        <w:rPr>
          <w:rFonts w:ascii="Times New Roman" w:hAnsi="Times New Roman" w:cs="Times New Roman"/>
          <w:sz w:val="24"/>
          <w:szCs w:val="24"/>
        </w:rPr>
        <w:t xml:space="preserve">monitoring </w:t>
      </w:r>
      <w:r w:rsidR="00091684">
        <w:rPr>
          <w:rFonts w:ascii="Times New Roman" w:hAnsi="Times New Roman" w:cs="Times New Roman"/>
          <w:sz w:val="24"/>
          <w:szCs w:val="24"/>
        </w:rPr>
        <w:t>projects</w:t>
      </w:r>
      <w:r w:rsidR="00597C15">
        <w:rPr>
          <w:rFonts w:ascii="Times New Roman" w:hAnsi="Times New Roman" w:cs="Times New Roman"/>
          <w:sz w:val="24"/>
          <w:szCs w:val="24"/>
        </w:rPr>
        <w:t xml:space="preserve"> and experiments</w:t>
      </w:r>
      <w:r w:rsidR="00091684">
        <w:rPr>
          <w:rFonts w:ascii="Times New Roman" w:hAnsi="Times New Roman" w:cs="Times New Roman"/>
          <w:sz w:val="24"/>
          <w:szCs w:val="24"/>
        </w:rPr>
        <w:t xml:space="preserve"> (</w:t>
      </w:r>
      <w:r w:rsidR="00091684" w:rsidRPr="00091684">
        <w:rPr>
          <w:rFonts w:ascii="Times New Roman" w:hAnsi="Times New Roman" w:cs="Times New Roman"/>
          <w:sz w:val="24"/>
          <w:szCs w:val="24"/>
        </w:rPr>
        <w:t>https://arktiskstation.ku.dk</w:t>
      </w:r>
      <w:r w:rsidR="00091684">
        <w:rPr>
          <w:rFonts w:ascii="Times New Roman" w:hAnsi="Times New Roman" w:cs="Times New Roman"/>
          <w:sz w:val="24"/>
          <w:szCs w:val="24"/>
        </w:rPr>
        <w:t>)</w:t>
      </w:r>
      <w:r w:rsidR="00B40D0C">
        <w:rPr>
          <w:rFonts w:ascii="Times New Roman" w:hAnsi="Times New Roman" w:cs="Times New Roman"/>
          <w:sz w:val="24"/>
          <w:szCs w:val="24"/>
        </w:rPr>
        <w:t xml:space="preserve">. Climatically, the site lies </w:t>
      </w:r>
      <w:r w:rsidR="009F3E05">
        <w:rPr>
          <w:rFonts w:ascii="Times New Roman" w:hAnsi="Times New Roman" w:cs="Times New Roman"/>
          <w:sz w:val="24"/>
          <w:szCs w:val="24"/>
        </w:rPr>
        <w:t>with</w:t>
      </w:r>
      <w:r w:rsidR="00B40D0C">
        <w:rPr>
          <w:rFonts w:ascii="Times New Roman" w:hAnsi="Times New Roman" w:cs="Times New Roman"/>
          <w:sz w:val="24"/>
          <w:szCs w:val="24"/>
        </w:rPr>
        <w:t xml:space="preserve">in </w:t>
      </w:r>
      <w:r w:rsidR="00ED1656">
        <w:rPr>
          <w:rFonts w:ascii="Times New Roman" w:hAnsi="Times New Roman" w:cs="Times New Roman"/>
          <w:sz w:val="24"/>
          <w:szCs w:val="24"/>
        </w:rPr>
        <w:t>the transition zone between the low and high Arctic</w:t>
      </w:r>
      <w:r w:rsidR="00091684">
        <w:rPr>
          <w:rFonts w:ascii="Times New Roman" w:hAnsi="Times New Roman" w:cs="Times New Roman"/>
          <w:sz w:val="24"/>
          <w:szCs w:val="24"/>
        </w:rPr>
        <w:t xml:space="preserve">, </w:t>
      </w:r>
      <w:r w:rsidR="00597C15">
        <w:rPr>
          <w:rFonts w:ascii="Times New Roman" w:hAnsi="Times New Roman" w:cs="Times New Roman"/>
          <w:sz w:val="24"/>
          <w:szCs w:val="24"/>
        </w:rPr>
        <w:t xml:space="preserve">with basaltic </w:t>
      </w:r>
      <w:r w:rsidR="00091684">
        <w:rPr>
          <w:rFonts w:ascii="Times New Roman" w:hAnsi="Times New Roman" w:cs="Times New Roman"/>
          <w:sz w:val="24"/>
          <w:szCs w:val="24"/>
        </w:rPr>
        <w:t>soils</w:t>
      </w:r>
      <w:r w:rsidR="00597C15">
        <w:rPr>
          <w:rFonts w:ascii="Times New Roman" w:hAnsi="Times New Roman" w:cs="Times New Roman"/>
          <w:sz w:val="24"/>
          <w:szCs w:val="24"/>
        </w:rPr>
        <w:t xml:space="preserve"> on discontinuous permafrost</w:t>
      </w:r>
      <w:r w:rsidR="00091684">
        <w:rPr>
          <w:rFonts w:ascii="Times New Roman" w:hAnsi="Times New Roman" w:cs="Times New Roman"/>
          <w:sz w:val="24"/>
          <w:szCs w:val="24"/>
        </w:rPr>
        <w:t xml:space="preserve"> (Xu </w:t>
      </w:r>
      <w:r w:rsidR="00597C15">
        <w:rPr>
          <w:rFonts w:ascii="Times New Roman" w:hAnsi="Times New Roman" w:cs="Times New Roman"/>
          <w:sz w:val="24"/>
          <w:szCs w:val="24"/>
        </w:rPr>
        <w:t xml:space="preserve">et al. 2021) covered by </w:t>
      </w:r>
      <w:r w:rsidR="00597C15" w:rsidRPr="00597C15">
        <w:rPr>
          <w:rFonts w:ascii="Times New Roman" w:hAnsi="Times New Roman" w:cs="Times New Roman"/>
          <w:sz w:val="24"/>
          <w:szCs w:val="24"/>
        </w:rPr>
        <w:t>erect dwarf shrub tundra</w:t>
      </w:r>
      <w:r w:rsidR="00780CDE">
        <w:rPr>
          <w:rFonts w:ascii="Times New Roman" w:hAnsi="Times New Roman" w:cs="Times New Roman"/>
          <w:sz w:val="24"/>
          <w:szCs w:val="24"/>
        </w:rPr>
        <w:t xml:space="preserve"> </w:t>
      </w:r>
      <w:r w:rsidR="004F7A53">
        <w:rPr>
          <w:rFonts w:ascii="Times New Roman" w:hAnsi="Times New Roman" w:cs="Times New Roman"/>
          <w:sz w:val="24"/>
          <w:szCs w:val="24"/>
        </w:rPr>
        <w:fldChar w:fldCharType="begin"/>
      </w:r>
      <w:r w:rsidR="004F7A53">
        <w:rPr>
          <w:rFonts w:ascii="Times New Roman" w:hAnsi="Times New Roman" w:cs="Times New Roman"/>
          <w:sz w:val="24"/>
          <w:szCs w:val="24"/>
        </w:rPr>
        <w:instrText xml:space="preserve"> ADDIN EN.CITE &lt;EndNote&gt;&lt;Cite&gt;&lt;Author&gt;Walker&lt;/Author&gt;&lt;Year&gt;2002&lt;/Year&gt;&lt;RecNum&gt;373&lt;/RecNum&gt;&lt;DisplayText&gt;(Walker et al. 2002)&lt;/DisplayText&gt;&lt;record&gt;&lt;rec-number&gt;373&lt;/rec-number&gt;&lt;foreign-keys&gt;&lt;key app="EN" db-id="przrz2xfys0et6es02qx0adprs59z2erxf5t" timestamp="0"&gt;373&lt;/key&gt;&lt;/foreign-keys&gt;&lt;ref-type name="Journal Article"&gt;17&lt;/ref-type&gt;&lt;contributors&gt;&lt;authors&gt;&lt;author&gt;Walker, D. A.&lt;/author&gt;&lt;author&gt;Gould, W. A.&lt;/author&gt;&lt;author&gt;Maier, H. A.&lt;/author&gt;&lt;author&gt;Raynolds, M. K.&lt;/author&gt;&lt;/authors&gt;&lt;/contributors&gt;&lt;titles&gt;&lt;title&gt;The Circumpolar Arctic Vegetation Map: AVHRR-derived base maps, environmental controls, and integrated mapping procedures&lt;/title&gt;&lt;secondary-title&gt;International Journal of Remote Sensing&lt;/secondary-title&gt;&lt;/titles&gt;&lt;periodical&gt;&lt;full-title&gt;International Journal of Remote Sensing&lt;/full-title&gt;&lt;/periodical&gt;&lt;pages&gt;4551-4570&lt;/pages&gt;&lt;volume&gt;23&lt;/volume&gt;&lt;number&gt;21&lt;/number&gt;&lt;dates&gt;&lt;year&gt;2002&lt;/year&gt;&lt;/dates&gt;&lt;isbn&gt;0143-1161&lt;/isbn&gt;&lt;urls&gt;&lt;/urls&gt;&lt;electronic-resource-num&gt;10.1080/01431160110113854&lt;/electronic-resource-num&gt;&lt;/record&gt;&lt;/Cite&gt;&lt;/EndNote&gt;</w:instrText>
      </w:r>
      <w:r w:rsidR="004F7A53">
        <w:rPr>
          <w:rFonts w:ascii="Times New Roman" w:hAnsi="Times New Roman" w:cs="Times New Roman"/>
          <w:sz w:val="24"/>
          <w:szCs w:val="24"/>
        </w:rPr>
        <w:fldChar w:fldCharType="separate"/>
      </w:r>
      <w:r w:rsidR="004F7A53">
        <w:rPr>
          <w:rFonts w:ascii="Times New Roman" w:hAnsi="Times New Roman" w:cs="Times New Roman"/>
          <w:noProof/>
          <w:sz w:val="24"/>
          <w:szCs w:val="24"/>
        </w:rPr>
        <w:t>(Walker et al. 2002)</w:t>
      </w:r>
      <w:r w:rsidR="004F7A53">
        <w:rPr>
          <w:rFonts w:ascii="Times New Roman" w:hAnsi="Times New Roman" w:cs="Times New Roman"/>
          <w:sz w:val="24"/>
          <w:szCs w:val="24"/>
        </w:rPr>
        <w:fldChar w:fldCharType="end"/>
      </w:r>
      <w:r w:rsidR="00091684">
        <w:rPr>
          <w:rFonts w:ascii="Times New Roman" w:hAnsi="Times New Roman" w:cs="Times New Roman"/>
          <w:sz w:val="24"/>
          <w:szCs w:val="24"/>
        </w:rPr>
        <w:t>.</w:t>
      </w:r>
      <w:r w:rsidR="005B537A">
        <w:rPr>
          <w:rFonts w:ascii="Times New Roman" w:hAnsi="Times New Roman" w:cs="Times New Roman"/>
          <w:sz w:val="24"/>
          <w:szCs w:val="24"/>
        </w:rPr>
        <w:t xml:space="preserve"> </w:t>
      </w:r>
      <w:r w:rsidR="0077545D">
        <w:rPr>
          <w:rFonts w:ascii="Times New Roman" w:hAnsi="Times New Roman" w:cs="Times New Roman"/>
          <w:sz w:val="24"/>
          <w:szCs w:val="24"/>
        </w:rPr>
        <w:t xml:space="preserve">We </w:t>
      </w:r>
      <w:r w:rsidR="008C6BC7">
        <w:rPr>
          <w:rFonts w:ascii="Times New Roman" w:hAnsi="Times New Roman" w:cs="Times New Roman"/>
          <w:sz w:val="24"/>
          <w:szCs w:val="24"/>
        </w:rPr>
        <w:t xml:space="preserve">characterize </w:t>
      </w:r>
      <w:r w:rsidR="004C73F6">
        <w:rPr>
          <w:rFonts w:ascii="Times New Roman" w:hAnsi="Times New Roman" w:cs="Times New Roman"/>
          <w:sz w:val="24"/>
          <w:szCs w:val="24"/>
        </w:rPr>
        <w:t xml:space="preserve">annual maximum </w:t>
      </w:r>
      <w:r w:rsidR="008C6BC7">
        <w:rPr>
          <w:rFonts w:ascii="Times New Roman" w:hAnsi="Times New Roman" w:cs="Times New Roman"/>
          <w:sz w:val="24"/>
          <w:szCs w:val="24"/>
        </w:rPr>
        <w:t>vegetation greenness</w:t>
      </w:r>
      <w:r w:rsidR="0077545D">
        <w:rPr>
          <w:rFonts w:ascii="Times New Roman" w:hAnsi="Times New Roman" w:cs="Times New Roman"/>
          <w:sz w:val="24"/>
          <w:szCs w:val="24"/>
        </w:rPr>
        <w:t xml:space="preserve"> using the </w:t>
      </w:r>
      <w:r w:rsidR="008C6BC7">
        <w:rPr>
          <w:rFonts w:ascii="Times New Roman" w:hAnsi="Times New Roman" w:cs="Times New Roman"/>
          <w:sz w:val="24"/>
          <w:szCs w:val="24"/>
        </w:rPr>
        <w:t>Normalized Difference Vegetation Index (NDVI</w:t>
      </w:r>
      <w:r w:rsidR="008C6BC7" w:rsidRPr="00A40441">
        <w:rPr>
          <w:rFonts w:ascii="Times New Roman" w:hAnsi="Times New Roman" w:cs="Times New Roman"/>
          <w:sz w:val="24"/>
          <w:szCs w:val="24"/>
          <w:vertAlign w:val="subscript"/>
        </w:rPr>
        <w:t>max</w:t>
      </w:r>
      <w:r w:rsidR="008C6BC7">
        <w:rPr>
          <w:rFonts w:ascii="Times New Roman" w:hAnsi="Times New Roman" w:cs="Times New Roman"/>
          <w:sz w:val="24"/>
          <w:szCs w:val="24"/>
        </w:rPr>
        <w:t>)</w:t>
      </w:r>
      <w:r w:rsidR="004C73F6">
        <w:rPr>
          <w:rFonts w:ascii="Times New Roman" w:hAnsi="Times New Roman" w:cs="Times New Roman"/>
          <w:sz w:val="24"/>
          <w:szCs w:val="24"/>
        </w:rPr>
        <w:t xml:space="preserve"> derived from Landsat satellite observations.</w:t>
      </w:r>
      <w:r w:rsidR="009542CB">
        <w:rPr>
          <w:rFonts w:ascii="Times New Roman" w:hAnsi="Times New Roman" w:cs="Times New Roman"/>
          <w:sz w:val="24"/>
          <w:szCs w:val="24"/>
        </w:rPr>
        <w:t xml:space="preserve"> </w:t>
      </w:r>
      <w:r w:rsidR="004C73F6">
        <w:rPr>
          <w:rFonts w:ascii="Times New Roman" w:hAnsi="Times New Roman" w:cs="Times New Roman"/>
          <w:sz w:val="24"/>
          <w:szCs w:val="24"/>
        </w:rPr>
        <w:t>Landsat NDVI</w:t>
      </w:r>
      <w:r w:rsidR="004C73F6" w:rsidRPr="004C73F6">
        <w:rPr>
          <w:rFonts w:ascii="Times New Roman" w:hAnsi="Times New Roman" w:cs="Times New Roman"/>
          <w:sz w:val="24"/>
          <w:szCs w:val="24"/>
          <w:vertAlign w:val="subscript"/>
        </w:rPr>
        <w:t>max</w:t>
      </w:r>
      <w:r w:rsidR="004C73F6">
        <w:rPr>
          <w:rFonts w:ascii="Times New Roman" w:hAnsi="Times New Roman" w:cs="Times New Roman"/>
          <w:sz w:val="24"/>
          <w:szCs w:val="24"/>
        </w:rPr>
        <w:t xml:space="preserve"> </w:t>
      </w:r>
      <w:r w:rsidR="008A591D">
        <w:rPr>
          <w:rFonts w:ascii="Times New Roman" w:hAnsi="Times New Roman" w:cs="Times New Roman"/>
          <w:sz w:val="24"/>
          <w:szCs w:val="24"/>
        </w:rPr>
        <w:t xml:space="preserve">relates to vegetation </w:t>
      </w:r>
      <w:r w:rsidR="00B15E21">
        <w:rPr>
          <w:rFonts w:ascii="Times New Roman" w:hAnsi="Times New Roman" w:cs="Times New Roman"/>
          <w:sz w:val="24"/>
          <w:szCs w:val="24"/>
        </w:rPr>
        <w:t>productivity and aboveground biomass</w:t>
      </w:r>
      <w:r w:rsidR="009542CB">
        <w:rPr>
          <w:rFonts w:ascii="Times New Roman" w:hAnsi="Times New Roman" w:cs="Times New Roman"/>
          <w:sz w:val="24"/>
          <w:szCs w:val="24"/>
        </w:rPr>
        <w:t xml:space="preserve"> </w:t>
      </w:r>
      <w:r w:rsidR="008A591D">
        <w:rPr>
          <w:rFonts w:ascii="Times New Roman" w:hAnsi="Times New Roman" w:cs="Times New Roman"/>
          <w:sz w:val="24"/>
          <w:szCs w:val="24"/>
        </w:rPr>
        <w:t xml:space="preserve">in tundra ecosystems </w:t>
      </w:r>
      <w:r w:rsidR="00A40441">
        <w:rPr>
          <w:rFonts w:ascii="Times New Roman" w:hAnsi="Times New Roman" w:cs="Times New Roman"/>
          <w:sz w:val="24"/>
          <w:szCs w:val="24"/>
        </w:rPr>
        <w:fldChar w:fldCharType="begin">
          <w:fldData xml:space="preserve">PEVuZE5vdGU+PENpdGU+PEF1dGhvcj5CZXJuZXI8L0F1dGhvcj48WWVhcj4yMDE4PC9ZZWFyPjxS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</w:fldData>
        </w:fldChar>
      </w:r>
      <w:r w:rsidR="00FB010E">
        <w:rPr>
          <w:rFonts w:ascii="Times New Roman" w:hAnsi="Times New Roman" w:cs="Times New Roman"/>
          <w:sz w:val="24"/>
          <w:szCs w:val="24"/>
        </w:rPr>
        <w:instrText xml:space="preserve"> ADDIN EN.CITE </w:instrText>
      </w:r>
      <w:r w:rsidR="00FB010E">
        <w:rPr>
          <w:rFonts w:ascii="Times New Roman" w:hAnsi="Times New Roman" w:cs="Times New Roman"/>
          <w:sz w:val="24"/>
          <w:szCs w:val="24"/>
        </w:rPr>
        <w:fldChar w:fldCharType="begin">
          <w:fldData xml:space="preserve">PEVuZE5vdGU+PENpdGU+PEF1dGhvcj5CZXJuZXI8L0F1dGhvcj48WWVhcj4yMDE4PC9ZZWFyPjxS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</w:fldData>
        </w:fldChar>
      </w:r>
      <w:r w:rsidR="00FB010E">
        <w:rPr>
          <w:rFonts w:ascii="Times New Roman" w:hAnsi="Times New Roman" w:cs="Times New Roman"/>
          <w:sz w:val="24"/>
          <w:szCs w:val="24"/>
        </w:rPr>
        <w:instrText xml:space="preserve"> ADDIN EN.CITE.DATA </w:instrText>
      </w:r>
      <w:r w:rsidR="00FB010E">
        <w:rPr>
          <w:rFonts w:ascii="Times New Roman" w:hAnsi="Times New Roman" w:cs="Times New Roman"/>
          <w:sz w:val="24"/>
          <w:szCs w:val="24"/>
        </w:rPr>
      </w:r>
      <w:r w:rsidR="00FB010E">
        <w:rPr>
          <w:rFonts w:ascii="Times New Roman" w:hAnsi="Times New Roman" w:cs="Times New Roman"/>
          <w:sz w:val="24"/>
          <w:szCs w:val="24"/>
        </w:rPr>
        <w:fldChar w:fldCharType="end"/>
      </w:r>
      <w:r w:rsidR="00A40441">
        <w:rPr>
          <w:rFonts w:ascii="Times New Roman" w:hAnsi="Times New Roman" w:cs="Times New Roman"/>
          <w:sz w:val="24"/>
          <w:szCs w:val="24"/>
        </w:rPr>
      </w:r>
      <w:r w:rsidR="00A40441">
        <w:rPr>
          <w:rFonts w:ascii="Times New Roman" w:hAnsi="Times New Roman" w:cs="Times New Roman"/>
          <w:sz w:val="24"/>
          <w:szCs w:val="24"/>
        </w:rPr>
        <w:fldChar w:fldCharType="separate"/>
      </w:r>
      <w:r w:rsidR="00FB010E">
        <w:rPr>
          <w:rFonts w:ascii="Times New Roman" w:hAnsi="Times New Roman" w:cs="Times New Roman"/>
          <w:noProof/>
          <w:sz w:val="24"/>
          <w:szCs w:val="24"/>
        </w:rPr>
        <w:t>(Berner et al. 2018, Berner et al. 2020)</w:t>
      </w:r>
      <w:r w:rsidR="00A40441">
        <w:rPr>
          <w:rFonts w:ascii="Times New Roman" w:hAnsi="Times New Roman" w:cs="Times New Roman"/>
          <w:sz w:val="24"/>
          <w:szCs w:val="24"/>
        </w:rPr>
        <w:fldChar w:fldCharType="end"/>
      </w:r>
      <w:r w:rsidR="00A40441">
        <w:rPr>
          <w:rFonts w:ascii="Times New Roman" w:hAnsi="Times New Roman" w:cs="Times New Roman"/>
          <w:sz w:val="24"/>
          <w:szCs w:val="24"/>
        </w:rPr>
        <w:t>.</w:t>
      </w:r>
      <w:r w:rsidR="00E07A3D">
        <w:rPr>
          <w:rFonts w:ascii="Times New Roman" w:hAnsi="Times New Roman" w:cs="Times New Roman"/>
          <w:sz w:val="24"/>
          <w:szCs w:val="24"/>
        </w:rPr>
        <w:t xml:space="preserve"> </w:t>
      </w:r>
      <w:r w:rsidR="00BA6731">
        <w:rPr>
          <w:rFonts w:ascii="Times New Roman" w:hAnsi="Times New Roman" w:cs="Times New Roman"/>
          <w:sz w:val="24"/>
          <w:szCs w:val="24"/>
        </w:rPr>
        <w:t>Here, w</w:t>
      </w:r>
      <w:r w:rsidR="006628AB">
        <w:rPr>
          <w:rFonts w:ascii="Times New Roman" w:hAnsi="Times New Roman" w:cs="Times New Roman"/>
          <w:sz w:val="24"/>
          <w:szCs w:val="24"/>
        </w:rPr>
        <w:t>e focus on the period from 2000 to 2020 because there was limited Landsat data available prior to 2000</w:t>
      </w:r>
      <w:r w:rsidR="008C64E5">
        <w:rPr>
          <w:rFonts w:ascii="Times New Roman" w:hAnsi="Times New Roman" w:cs="Times New Roman"/>
          <w:sz w:val="24"/>
          <w:szCs w:val="24"/>
        </w:rPr>
        <w:t>, as determined below</w:t>
      </w:r>
      <w:r w:rsidR="006628AB">
        <w:rPr>
          <w:rFonts w:ascii="Times New Roman" w:hAnsi="Times New Roman" w:cs="Times New Roman"/>
          <w:sz w:val="24"/>
          <w:szCs w:val="24"/>
        </w:rPr>
        <w:t xml:space="preserve">. </w:t>
      </w:r>
      <w:r w:rsidR="00A95307">
        <w:rPr>
          <w:rFonts w:ascii="Times New Roman" w:hAnsi="Times New Roman" w:cs="Times New Roman"/>
          <w:sz w:val="24"/>
          <w:szCs w:val="24"/>
        </w:rPr>
        <w:t>We provide the scripts associated with this example as supplemental files and</w:t>
      </w:r>
      <w:r w:rsidR="00EF2C33">
        <w:rPr>
          <w:rFonts w:ascii="Times New Roman" w:hAnsi="Times New Roman" w:cs="Times New Roman"/>
          <w:sz w:val="24"/>
          <w:szCs w:val="24"/>
        </w:rPr>
        <w:t xml:space="preserve"> in this section </w:t>
      </w:r>
      <w:r w:rsidR="00063289">
        <w:rPr>
          <w:rFonts w:ascii="Times New Roman" w:hAnsi="Times New Roman" w:cs="Times New Roman"/>
          <w:sz w:val="24"/>
          <w:szCs w:val="24"/>
        </w:rPr>
        <w:t xml:space="preserve">guide the reader </w:t>
      </w:r>
      <w:r w:rsidR="00A95307">
        <w:rPr>
          <w:rFonts w:ascii="Times New Roman" w:hAnsi="Times New Roman" w:cs="Times New Roman"/>
          <w:sz w:val="24"/>
          <w:szCs w:val="24"/>
        </w:rPr>
        <w:t>through</w:t>
      </w:r>
      <w:r w:rsidR="0077545D">
        <w:rPr>
          <w:rFonts w:ascii="Times New Roman" w:hAnsi="Times New Roman" w:cs="Times New Roman"/>
          <w:sz w:val="24"/>
          <w:szCs w:val="24"/>
        </w:rPr>
        <w:t xml:space="preserve"> </w:t>
      </w:r>
      <w:r w:rsidR="003D7172">
        <w:rPr>
          <w:rFonts w:ascii="Times New Roman" w:hAnsi="Times New Roman" w:cs="Times New Roman"/>
          <w:sz w:val="24"/>
          <w:szCs w:val="24"/>
        </w:rPr>
        <w:t>the analysis</w:t>
      </w:r>
      <w:r w:rsidR="009F3E05">
        <w:rPr>
          <w:rFonts w:ascii="Times New Roman" w:hAnsi="Times New Roman" w:cs="Times New Roman"/>
          <w:sz w:val="24"/>
          <w:szCs w:val="24"/>
        </w:rPr>
        <w:t xml:space="preserve"> code</w:t>
      </w:r>
      <w:r w:rsidR="003D7172">
        <w:rPr>
          <w:rFonts w:ascii="Times New Roman" w:hAnsi="Times New Roman" w:cs="Times New Roman"/>
          <w:sz w:val="24"/>
          <w:szCs w:val="24"/>
        </w:rPr>
        <w:t xml:space="preserve"> </w:t>
      </w:r>
      <w:r w:rsidR="00E07A3D">
        <w:rPr>
          <w:rFonts w:ascii="Times New Roman" w:hAnsi="Times New Roman" w:cs="Times New Roman"/>
          <w:sz w:val="24"/>
          <w:szCs w:val="24"/>
        </w:rPr>
        <w:t xml:space="preserve">with </w:t>
      </w:r>
      <w:r w:rsidR="0077545D">
        <w:rPr>
          <w:rFonts w:ascii="Times New Roman" w:hAnsi="Times New Roman" w:cs="Times New Roman"/>
          <w:sz w:val="24"/>
          <w:szCs w:val="24"/>
        </w:rPr>
        <w:t>example output</w:t>
      </w:r>
      <w:r w:rsidR="00EF2C33">
        <w:rPr>
          <w:rFonts w:ascii="Times New Roman" w:hAnsi="Times New Roman" w:cs="Times New Roman"/>
          <w:sz w:val="24"/>
          <w:szCs w:val="24"/>
        </w:rPr>
        <w:t xml:space="preserve"> </w:t>
      </w:r>
      <w:r w:rsidR="00EB7B05">
        <w:rPr>
          <w:rFonts w:ascii="Times New Roman" w:hAnsi="Times New Roman" w:cs="Times New Roman"/>
          <w:sz w:val="24"/>
          <w:szCs w:val="24"/>
        </w:rPr>
        <w:t xml:space="preserve">figures and tables that are generated by the </w:t>
      </w:r>
      <w:r w:rsidR="00461791" w:rsidRPr="00461791">
        <w:rPr>
          <w:rFonts w:ascii="Times New Roman" w:hAnsi="Times New Roman" w:cs="Times New Roman"/>
          <w:i/>
          <w:iCs/>
          <w:sz w:val="24"/>
          <w:szCs w:val="24"/>
        </w:rPr>
        <w:t>lsatTS</w:t>
      </w:r>
      <w:r w:rsidR="00461791">
        <w:rPr>
          <w:rFonts w:ascii="Times New Roman" w:hAnsi="Times New Roman" w:cs="Times New Roman"/>
          <w:sz w:val="24"/>
          <w:szCs w:val="24"/>
        </w:rPr>
        <w:t xml:space="preserve"> </w:t>
      </w:r>
      <w:r w:rsidR="00EB7B05">
        <w:rPr>
          <w:rFonts w:ascii="Times New Roman" w:hAnsi="Times New Roman" w:cs="Times New Roman"/>
          <w:sz w:val="24"/>
          <w:szCs w:val="24"/>
        </w:rPr>
        <w:t>functions (excluding Figure 2).</w:t>
      </w:r>
      <w:r w:rsidR="00EB7B05">
        <w:rPr>
          <w:rFonts w:ascii="Times New Roman" w:hAnsi="Times New Roman" w:cs="Times New Roman"/>
          <w:sz w:val="24"/>
          <w:szCs w:val="24"/>
        </w:rPr>
        <w:tab/>
      </w:r>
      <w:r w:rsidR="00EB7B05">
        <w:rPr>
          <w:rFonts w:ascii="Times New Roman" w:hAnsi="Times New Roman" w:cs="Times New Roman"/>
          <w:sz w:val="24"/>
          <w:szCs w:val="24"/>
        </w:rPr>
        <w:tab/>
      </w:r>
    </w:p>
    <w:p w14:paraId="270518EF" w14:textId="099A5661" w:rsidR="00831471" w:rsidRDefault="00831471" w:rsidP="00F751FB">
      <w:pPr>
        <w:pStyle w:val="NoSpacing"/>
        <w:rPr>
          <w:rFonts w:ascii="Times New Roman" w:hAnsi="Times New Roman" w:cs="Times New Roman"/>
          <w:sz w:val="24"/>
          <w:szCs w:val="24"/>
        </w:rPr>
      </w:pPr>
    </w:p>
    <w:p w14:paraId="00F07AA5" w14:textId="685B47BD" w:rsidR="00831471" w:rsidRDefault="00616D58" w:rsidP="00F751FB">
      <w:pPr>
        <w:pStyle w:val="NoSpacing"/>
        <w:rPr>
          <w:rFonts w:ascii="Times New Roman" w:hAnsi="Times New Roman" w:cs="Times New Roman"/>
          <w:sz w:val="24"/>
          <w:szCs w:val="24"/>
        </w:rPr>
      </w:pPr>
      <w:r>
        <w:rPr>
          <w:noProof/>
        </w:rPr>
        <w:drawing>
          <wp:inline distT="0" distB="0" distL="0" distR="0" wp14:anchorId="612205CE" wp14:editId="2BB04455">
            <wp:extent cx="5943600" cy="2795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2A3011B0" w14:textId="1BEB7637" w:rsidR="00831471" w:rsidRDefault="00831471" w:rsidP="00F751FB">
      <w:pPr>
        <w:pStyle w:val="NoSpacing"/>
        <w:rPr>
          <w:rFonts w:ascii="Times New Roman" w:hAnsi="Times New Roman" w:cs="Times New Roman"/>
          <w:sz w:val="24"/>
          <w:szCs w:val="24"/>
        </w:rPr>
      </w:pPr>
      <w:r>
        <w:rPr>
          <w:rFonts w:ascii="Times New Roman" w:hAnsi="Times New Roman" w:cs="Times New Roman"/>
          <w:sz w:val="24"/>
          <w:szCs w:val="24"/>
        </w:rPr>
        <w:t xml:space="preserve">Figure </w:t>
      </w:r>
      <w:r w:rsidR="00F84824">
        <w:rPr>
          <w:rFonts w:ascii="Times New Roman" w:hAnsi="Times New Roman" w:cs="Times New Roman"/>
          <w:sz w:val="24"/>
          <w:szCs w:val="24"/>
        </w:rPr>
        <w:t>2</w:t>
      </w:r>
      <w:r>
        <w:rPr>
          <w:rFonts w:ascii="Times New Roman" w:hAnsi="Times New Roman" w:cs="Times New Roman"/>
          <w:sz w:val="24"/>
          <w:szCs w:val="24"/>
        </w:rPr>
        <w:t xml:space="preserve">. </w:t>
      </w:r>
      <w:r w:rsidR="00A12244">
        <w:rPr>
          <w:rFonts w:ascii="Times New Roman" w:hAnsi="Times New Roman" w:cs="Times New Roman"/>
          <w:sz w:val="24"/>
          <w:szCs w:val="24"/>
        </w:rPr>
        <w:t xml:space="preserve">(a) </w:t>
      </w:r>
      <w:r>
        <w:rPr>
          <w:rFonts w:ascii="Times New Roman" w:hAnsi="Times New Roman" w:cs="Times New Roman"/>
          <w:sz w:val="24"/>
          <w:szCs w:val="24"/>
        </w:rPr>
        <w:t xml:space="preserve">Study area on </w:t>
      </w:r>
      <w:proofErr w:type="spellStart"/>
      <w:r>
        <w:rPr>
          <w:rFonts w:ascii="Times New Roman" w:hAnsi="Times New Roman" w:cs="Times New Roman"/>
          <w:sz w:val="24"/>
          <w:szCs w:val="24"/>
        </w:rPr>
        <w:t>Disko</w:t>
      </w:r>
      <w:proofErr w:type="spellEnd"/>
      <w:r>
        <w:rPr>
          <w:rFonts w:ascii="Times New Roman" w:hAnsi="Times New Roman" w:cs="Times New Roman"/>
          <w:sz w:val="24"/>
          <w:szCs w:val="24"/>
        </w:rPr>
        <w:t xml:space="preserve"> Island </w:t>
      </w:r>
      <w:r w:rsidR="00C4691F">
        <w:rPr>
          <w:rFonts w:ascii="Times New Roman" w:hAnsi="Times New Roman" w:cs="Times New Roman"/>
          <w:sz w:val="24"/>
          <w:szCs w:val="24"/>
        </w:rPr>
        <w:t xml:space="preserve">and </w:t>
      </w:r>
      <w:r w:rsidR="00A12244">
        <w:rPr>
          <w:rFonts w:ascii="Times New Roman" w:hAnsi="Times New Roman" w:cs="Times New Roman"/>
          <w:sz w:val="24"/>
          <w:szCs w:val="24"/>
        </w:rPr>
        <w:t xml:space="preserve">(b) </w:t>
      </w:r>
      <w:r w:rsidR="00C4691F">
        <w:rPr>
          <w:rFonts w:ascii="Times New Roman" w:hAnsi="Times New Roman" w:cs="Times New Roman"/>
          <w:sz w:val="24"/>
          <w:szCs w:val="24"/>
        </w:rPr>
        <w:t xml:space="preserve">it’s </w:t>
      </w:r>
      <w:commentRangeStart w:id="13"/>
      <w:r w:rsidR="00C4691F">
        <w:rPr>
          <w:rFonts w:ascii="Times New Roman" w:hAnsi="Times New Roman" w:cs="Times New Roman"/>
          <w:sz w:val="24"/>
          <w:szCs w:val="24"/>
        </w:rPr>
        <w:t xml:space="preserve">location off the </w:t>
      </w:r>
      <w:r>
        <w:rPr>
          <w:rFonts w:ascii="Times New Roman" w:hAnsi="Times New Roman" w:cs="Times New Roman"/>
          <w:sz w:val="24"/>
          <w:szCs w:val="24"/>
        </w:rPr>
        <w:t xml:space="preserve">western </w:t>
      </w:r>
      <w:r w:rsidR="00C4691F">
        <w:rPr>
          <w:rFonts w:ascii="Times New Roman" w:hAnsi="Times New Roman" w:cs="Times New Roman"/>
          <w:sz w:val="24"/>
          <w:szCs w:val="24"/>
        </w:rPr>
        <w:t xml:space="preserve">coast </w:t>
      </w:r>
      <w:commentRangeEnd w:id="13"/>
      <w:r w:rsidR="00597C15">
        <w:rPr>
          <w:rStyle w:val="CommentReference"/>
        </w:rPr>
        <w:commentReference w:id="13"/>
      </w:r>
      <w:r w:rsidR="00C4691F">
        <w:rPr>
          <w:rFonts w:ascii="Times New Roman" w:hAnsi="Times New Roman" w:cs="Times New Roman"/>
          <w:sz w:val="24"/>
          <w:szCs w:val="24"/>
        </w:rPr>
        <w:t xml:space="preserve">of </w:t>
      </w:r>
      <w:r>
        <w:rPr>
          <w:rFonts w:ascii="Times New Roman" w:hAnsi="Times New Roman" w:cs="Times New Roman"/>
          <w:sz w:val="24"/>
          <w:szCs w:val="24"/>
        </w:rPr>
        <w:t>Greenland</w:t>
      </w:r>
      <w:r w:rsidR="00C4691F">
        <w:rPr>
          <w:rFonts w:ascii="Times New Roman" w:hAnsi="Times New Roman" w:cs="Times New Roman"/>
          <w:sz w:val="24"/>
          <w:szCs w:val="24"/>
        </w:rPr>
        <w:t>.</w:t>
      </w:r>
      <w:r w:rsidR="00ED3191">
        <w:rPr>
          <w:rFonts w:ascii="Times New Roman" w:hAnsi="Times New Roman" w:cs="Times New Roman"/>
          <w:sz w:val="24"/>
          <w:szCs w:val="24"/>
        </w:rPr>
        <w:t xml:space="preserve"> Points in (a) show where Landsat annual maximum NDVI (NDVI</w:t>
      </w:r>
      <w:r w:rsidR="00ED3191" w:rsidRPr="00831471">
        <w:rPr>
          <w:rFonts w:ascii="Times New Roman" w:hAnsi="Times New Roman" w:cs="Times New Roman"/>
          <w:sz w:val="24"/>
          <w:szCs w:val="24"/>
          <w:vertAlign w:val="subscript"/>
        </w:rPr>
        <w:t>max</w:t>
      </w:r>
      <w:r w:rsidR="00ED3191">
        <w:rPr>
          <w:rFonts w:ascii="Times New Roman" w:hAnsi="Times New Roman" w:cs="Times New Roman"/>
          <w:sz w:val="24"/>
          <w:szCs w:val="24"/>
        </w:rPr>
        <w:t xml:space="preserve">) systematically (α = 0.10) </w:t>
      </w:r>
      <w:commentRangeStart w:id="14"/>
      <w:r w:rsidR="00ED3191">
        <w:rPr>
          <w:rFonts w:ascii="Times New Roman" w:hAnsi="Times New Roman" w:cs="Times New Roman"/>
          <w:sz w:val="24"/>
          <w:szCs w:val="24"/>
        </w:rPr>
        <w:t xml:space="preserve">increased (green), decreased (brown), or did not change (white) </w:t>
      </w:r>
      <w:commentRangeEnd w:id="14"/>
      <w:r w:rsidR="00686EF9">
        <w:rPr>
          <w:rStyle w:val="CommentReference"/>
        </w:rPr>
        <w:commentReference w:id="14"/>
      </w:r>
      <w:r w:rsidR="00ED3191">
        <w:rPr>
          <w:rFonts w:ascii="Times New Roman" w:hAnsi="Times New Roman" w:cs="Times New Roman"/>
          <w:sz w:val="24"/>
          <w:szCs w:val="24"/>
        </w:rPr>
        <w:t xml:space="preserve">from 2000 to 2020. Figure created using QGIS (version 3.20) with the background </w:t>
      </w:r>
      <w:r w:rsidR="00C4691F">
        <w:rPr>
          <w:rFonts w:ascii="Times New Roman" w:hAnsi="Times New Roman" w:cs="Times New Roman"/>
          <w:sz w:val="24"/>
          <w:szCs w:val="24"/>
        </w:rPr>
        <w:t xml:space="preserve">map from </w:t>
      </w:r>
      <w:commentRangeStart w:id="15"/>
      <w:r w:rsidR="00C4691F">
        <w:rPr>
          <w:rFonts w:ascii="Times New Roman" w:hAnsi="Times New Roman" w:cs="Times New Roman"/>
          <w:sz w:val="24"/>
          <w:szCs w:val="24"/>
        </w:rPr>
        <w:t>Google</w:t>
      </w:r>
      <w:commentRangeEnd w:id="15"/>
      <w:r w:rsidR="00C4691F">
        <w:rPr>
          <w:rStyle w:val="CommentReference"/>
        </w:rPr>
        <w:commentReference w:id="15"/>
      </w:r>
      <w:r w:rsidR="002D1352">
        <w:rPr>
          <w:rFonts w:ascii="Times New Roman" w:hAnsi="Times New Roman" w:cs="Times New Roman"/>
          <w:sz w:val="24"/>
          <w:szCs w:val="24"/>
        </w:rPr>
        <w:t xml:space="preserve"> </w:t>
      </w:r>
      <w:r w:rsidR="00061F79">
        <w:rPr>
          <w:rFonts w:ascii="Times New Roman" w:hAnsi="Times New Roman" w:cs="Times New Roman"/>
          <w:sz w:val="24"/>
          <w:szCs w:val="24"/>
        </w:rPr>
        <w:t xml:space="preserve">Satellite </w:t>
      </w:r>
      <w:r w:rsidR="002D1352">
        <w:rPr>
          <w:rFonts w:ascii="Times New Roman" w:hAnsi="Times New Roman" w:cs="Times New Roman"/>
          <w:sz w:val="24"/>
          <w:szCs w:val="24"/>
        </w:rPr>
        <w:t xml:space="preserve">and underlying digital elevation model provide by the U.S. National Snow and Ice Data Center </w:t>
      </w:r>
      <w:r w:rsidR="002D1352">
        <w:rPr>
          <w:rFonts w:ascii="Times New Roman" w:hAnsi="Times New Roman" w:cs="Times New Roman"/>
          <w:sz w:val="24"/>
          <w:szCs w:val="24"/>
        </w:rPr>
        <w:fldChar w:fldCharType="begin"/>
      </w:r>
      <w:r w:rsidR="002D1352">
        <w:rPr>
          <w:rFonts w:ascii="Times New Roman" w:hAnsi="Times New Roman" w:cs="Times New Roman"/>
          <w:sz w:val="24"/>
          <w:szCs w:val="24"/>
        </w:rPr>
        <w:instrText xml:space="preserve"> ADDIN EN.CITE &lt;EndNote&gt;&lt;Cite&gt;&lt;Author&gt;Howat&lt;/Author&gt;&lt;Year&gt;2015&lt;/Year&gt;&lt;RecNum&gt;4643&lt;/RecNum&gt;&lt;DisplayText&gt;(Howat et al. 2014, Howat et al. 2015)&lt;/DisplayText&gt;&lt;record&gt;&lt;rec-number&gt;4643&lt;/rec-number&gt;&lt;foreign-keys&gt;&lt;key app="EN" db-id="przrz2xfys0et6es02qx0adprs59z2erxf5t" timestamp="1637695303"&gt;4643&lt;/key&gt;&lt;/foreign-keys&gt;&lt;ref-type name="Book"&gt;6&lt;/ref-type&gt;&lt;contributors&gt;&lt;authors&gt;&lt;author&gt;Howat, I.&lt;/author&gt;&lt;author&gt;Negrete, A.&lt;/author&gt;&lt;author&gt;Smith, B.&lt;/author&gt;&lt;/authors&gt;&lt;/contributors&gt;&lt;titles&gt;&lt;title&gt;MEaSUREs Greenland Ice Mapping Project (GIMP) Digital Elevation Model, Version 1.&lt;/title&gt;&lt;/titles&gt;&lt;dates&gt;&lt;year&gt;2015&lt;/year&gt;&lt;/dates&gt;&lt;pub-location&gt;Boulder, Colorado USA&lt;/pub-location&gt;&lt;publisher&gt;NASA National Snow and Ice Data Center Distributed Active Archive Center. doi: https://doi.org/10.5067/NV34YUIXLP9W. [2021-11-23]&lt;/publisher&gt;&lt;urls&gt;&lt;/urls&gt;&lt;/record&gt;&lt;/Cite&gt;&lt;Cite&gt;&lt;Author&gt;Howat&lt;/Author&gt;&lt;Year&gt;2014&lt;/Year&gt;&lt;RecNum&gt;4642&lt;/RecNum&gt;&lt;record&gt;&lt;rec-number&gt;4642&lt;/rec-number&gt;&lt;foreign-keys&gt;&lt;key app="EN" db-id="przrz2xfys0et6es02qx0adprs59z2erxf5t" timestamp="1637695075"&gt;4642&lt;/key&gt;&lt;/foreign-keys&gt;&lt;ref-type name="Journal Article"&gt;17&lt;/ref-type&gt;&lt;contributors&gt;&lt;authors&gt;&lt;author&gt;Howat, Ian M&lt;/author&gt;&lt;author&gt;Negrete, A&lt;/author&gt;&lt;author&gt;Smith, Benjamin E&lt;/author&gt;&lt;/authors&gt;&lt;/contributors&gt;&lt;titles&gt;&lt;title&gt;The Greenland Ice Mapping Project (GIMP) land classification and surface elevation data sets&lt;/title&gt;&lt;secondary-title&gt;The Cryosphere&lt;/secondary-title&gt;&lt;/titles&gt;&lt;periodical&gt;&lt;full-title&gt;The Cryosphere&lt;/full-title&gt;&lt;/periodical&gt;&lt;pages&gt;1509-1518&lt;/pages&gt;&lt;volume&gt;8&lt;/volume&gt;&lt;number&gt;4&lt;/number&gt;&lt;dates&gt;&lt;year&gt;2014&lt;/year&gt;&lt;/dates&gt;&lt;isbn&gt;1994-0416&lt;/isbn&gt;&lt;urls&gt;&lt;/urls&gt;&lt;/record&gt;&lt;/Cite&gt;&lt;/EndNote&gt;</w:instrText>
      </w:r>
      <w:r w:rsidR="002D1352">
        <w:rPr>
          <w:rFonts w:ascii="Times New Roman" w:hAnsi="Times New Roman" w:cs="Times New Roman"/>
          <w:sz w:val="24"/>
          <w:szCs w:val="24"/>
        </w:rPr>
        <w:fldChar w:fldCharType="separate"/>
      </w:r>
      <w:r w:rsidR="002D1352">
        <w:rPr>
          <w:rFonts w:ascii="Times New Roman" w:hAnsi="Times New Roman" w:cs="Times New Roman"/>
          <w:noProof/>
          <w:sz w:val="24"/>
          <w:szCs w:val="24"/>
        </w:rPr>
        <w:t>(Howat et al. 2014, Howat et al. 2015)</w:t>
      </w:r>
      <w:r w:rsidR="002D1352">
        <w:rPr>
          <w:rFonts w:ascii="Times New Roman" w:hAnsi="Times New Roman" w:cs="Times New Roman"/>
          <w:sz w:val="24"/>
          <w:szCs w:val="24"/>
        </w:rPr>
        <w:fldChar w:fldCharType="end"/>
      </w:r>
      <w:r w:rsidR="002D1352">
        <w:rPr>
          <w:rFonts w:ascii="Times New Roman" w:hAnsi="Times New Roman" w:cs="Times New Roman"/>
          <w:sz w:val="24"/>
          <w:szCs w:val="24"/>
        </w:rPr>
        <w:t>.</w:t>
      </w:r>
    </w:p>
    <w:p w14:paraId="5EE69F44" w14:textId="77777777" w:rsidR="002D1352" w:rsidRDefault="002D1352" w:rsidP="00F751FB">
      <w:pPr>
        <w:pStyle w:val="NoSpacing"/>
        <w:rPr>
          <w:rFonts w:ascii="Times New Roman" w:hAnsi="Times New Roman" w:cs="Times New Roman"/>
          <w:sz w:val="24"/>
          <w:szCs w:val="24"/>
        </w:rPr>
      </w:pPr>
    </w:p>
    <w:p w14:paraId="0C1338FB" w14:textId="7867C783" w:rsidR="00AD0531" w:rsidRPr="00980DC1" w:rsidRDefault="00AD0531" w:rsidP="00E17953">
      <w:pPr>
        <w:pStyle w:val="NoSpacing"/>
        <w:rPr>
          <w:rFonts w:cs="Times New Roman"/>
          <w:iCs/>
          <w:szCs w:val="24"/>
        </w:rPr>
      </w:pPr>
      <w:r w:rsidRPr="00E17953">
        <w:rPr>
          <w:rFonts w:ascii="Times New Roman" w:hAnsi="Times New Roman" w:cs="Times New Roman"/>
          <w:i/>
          <w:iCs/>
          <w:sz w:val="24"/>
          <w:szCs w:val="24"/>
        </w:rPr>
        <w:t xml:space="preserve">Part 1: Export Landsat time series from </w:t>
      </w:r>
      <w:r w:rsidR="0016136E">
        <w:rPr>
          <w:rFonts w:ascii="Times New Roman" w:hAnsi="Times New Roman" w:cs="Times New Roman"/>
          <w:i/>
          <w:iCs/>
          <w:sz w:val="24"/>
          <w:szCs w:val="24"/>
        </w:rPr>
        <w:t xml:space="preserve">Google </w:t>
      </w:r>
      <w:r w:rsidRPr="00E17953">
        <w:rPr>
          <w:rFonts w:ascii="Times New Roman" w:hAnsi="Times New Roman" w:cs="Times New Roman"/>
          <w:i/>
          <w:iCs/>
          <w:sz w:val="24"/>
          <w:szCs w:val="24"/>
        </w:rPr>
        <w:t xml:space="preserve">Earth Engine </w:t>
      </w:r>
    </w:p>
    <w:p w14:paraId="031FC637" w14:textId="09EDDADA" w:rsidR="00AD0531" w:rsidRPr="002F458E" w:rsidRDefault="00816270" w:rsidP="000B4516">
      <w:pPr>
        <w:pStyle w:val="NoSpacing"/>
        <w:rPr>
          <w:rFonts w:ascii="Times New Roman" w:hAnsi="Times New Roman" w:cs="Times New Roman"/>
          <w:sz w:val="24"/>
          <w:szCs w:val="24"/>
        </w:rPr>
      </w:pPr>
      <w:r w:rsidRPr="00E17953">
        <w:rPr>
          <w:rFonts w:ascii="Times New Roman" w:hAnsi="Times New Roman" w:cs="Times New Roman"/>
          <w:sz w:val="24"/>
          <w:szCs w:val="24"/>
        </w:rPr>
        <w:t xml:space="preserve">First the user needs to export the Landsat time series for the study </w:t>
      </w:r>
      <w:r w:rsidR="009F3E05">
        <w:rPr>
          <w:rFonts w:ascii="Times New Roman" w:hAnsi="Times New Roman" w:cs="Times New Roman"/>
          <w:sz w:val="24"/>
          <w:szCs w:val="24"/>
        </w:rPr>
        <w:t>area</w:t>
      </w:r>
      <w:r w:rsidRPr="00E17953">
        <w:rPr>
          <w:rFonts w:ascii="Times New Roman" w:hAnsi="Times New Roman" w:cs="Times New Roman"/>
          <w:sz w:val="24"/>
          <w:szCs w:val="24"/>
        </w:rPr>
        <w:t xml:space="preserve"> from the Google Earth Engine (Code Box 1). For this they need to prepare the environment, set the boundaries of the study site and then retrieve the Landsat pixel center coordinates using the </w:t>
      </w:r>
      <w:proofErr w:type="spellStart"/>
      <w:r w:rsidRPr="00E17953">
        <w:rPr>
          <w:rFonts w:ascii="Times New Roman" w:hAnsi="Times New Roman" w:cs="Times New Roman"/>
          <w:sz w:val="24"/>
          <w:szCs w:val="24"/>
        </w:rPr>
        <w:t>lsat_get_pixel_centers</w:t>
      </w:r>
      <w:proofErr w:type="spellEnd"/>
      <w:r w:rsidRPr="00E17953">
        <w:rPr>
          <w:rFonts w:ascii="Times New Roman" w:hAnsi="Times New Roman" w:cs="Times New Roman"/>
          <w:sz w:val="24"/>
          <w:szCs w:val="24"/>
        </w:rPr>
        <w:t xml:space="preserve">() function. Next, the Landsat records are exported for the pixel center locations using </w:t>
      </w:r>
      <w:proofErr w:type="spellStart"/>
      <w:r w:rsidRPr="00E17953">
        <w:rPr>
          <w:rFonts w:ascii="Times New Roman" w:hAnsi="Times New Roman" w:cs="Times New Roman"/>
          <w:sz w:val="24"/>
          <w:szCs w:val="24"/>
        </w:rPr>
        <w:t>lsat_export_ts</w:t>
      </w:r>
      <w:proofErr w:type="spellEnd"/>
      <w:r w:rsidRPr="00E17953">
        <w:rPr>
          <w:rFonts w:ascii="Times New Roman" w:hAnsi="Times New Roman" w:cs="Times New Roman"/>
          <w:sz w:val="24"/>
          <w:szCs w:val="24"/>
        </w:rPr>
        <w:t>().</w:t>
      </w:r>
      <w:r w:rsidR="005D292B" w:rsidRPr="00E17953">
        <w:rPr>
          <w:rFonts w:ascii="Times New Roman" w:hAnsi="Times New Roman" w:cs="Times New Roman"/>
          <w:sz w:val="24"/>
          <w:szCs w:val="24"/>
        </w:rPr>
        <w:t xml:space="preserve"> Here, we cho</w:t>
      </w:r>
      <w:r w:rsidR="00F07989" w:rsidRPr="00E17953">
        <w:rPr>
          <w:rFonts w:ascii="Times New Roman" w:hAnsi="Times New Roman" w:cs="Times New Roman"/>
          <w:sz w:val="24"/>
          <w:szCs w:val="24"/>
        </w:rPr>
        <w:t>o</w:t>
      </w:r>
      <w:r w:rsidR="005D292B" w:rsidRPr="00E17953">
        <w:rPr>
          <w:rFonts w:ascii="Times New Roman" w:hAnsi="Times New Roman" w:cs="Times New Roman"/>
          <w:sz w:val="24"/>
          <w:szCs w:val="24"/>
        </w:rPr>
        <w:t xml:space="preserve">se to export only Landsat observations in the Arctic </w:t>
      </w:r>
      <w:commentRangeStart w:id="16"/>
      <w:r w:rsidR="005D292B" w:rsidRPr="00E17953">
        <w:rPr>
          <w:rFonts w:ascii="Times New Roman" w:hAnsi="Times New Roman" w:cs="Times New Roman"/>
          <w:sz w:val="24"/>
          <w:szCs w:val="24"/>
        </w:rPr>
        <w:t>growing season</w:t>
      </w:r>
      <w:r w:rsidR="00F07989" w:rsidRPr="00E17953">
        <w:rPr>
          <w:rFonts w:ascii="Times New Roman" w:hAnsi="Times New Roman" w:cs="Times New Roman"/>
          <w:sz w:val="24"/>
          <w:szCs w:val="24"/>
        </w:rPr>
        <w:t xml:space="preserve"> </w:t>
      </w:r>
      <w:commentRangeEnd w:id="16"/>
      <w:r w:rsidR="00F07989" w:rsidRPr="002F458E">
        <w:rPr>
          <w:rFonts w:ascii="Times New Roman" w:hAnsi="Times New Roman" w:cs="Times New Roman"/>
          <w:sz w:val="24"/>
          <w:szCs w:val="24"/>
        </w:rPr>
        <w:commentReference w:id="16"/>
      </w:r>
      <w:r w:rsidR="00F07989" w:rsidRPr="002F458E">
        <w:rPr>
          <w:rFonts w:ascii="Times New Roman" w:hAnsi="Times New Roman" w:cs="Times New Roman"/>
          <w:sz w:val="24"/>
          <w:szCs w:val="24"/>
        </w:rPr>
        <w:t xml:space="preserve">between day-of-year 152 (beginning of June) and 273 (end of September). </w:t>
      </w:r>
      <w:r w:rsidRPr="002F458E">
        <w:rPr>
          <w:rFonts w:ascii="Times New Roman" w:hAnsi="Times New Roman" w:cs="Times New Roman"/>
          <w:sz w:val="24"/>
          <w:szCs w:val="24"/>
        </w:rPr>
        <w:t>The user then wait</w:t>
      </w:r>
      <w:r w:rsidR="005E4BF1" w:rsidRPr="002F458E">
        <w:rPr>
          <w:rFonts w:ascii="Times New Roman" w:hAnsi="Times New Roman" w:cs="Times New Roman"/>
          <w:sz w:val="24"/>
          <w:szCs w:val="24"/>
        </w:rPr>
        <w:t>s</w:t>
      </w:r>
      <w:r w:rsidRPr="002F458E">
        <w:rPr>
          <w:rFonts w:ascii="Times New Roman" w:hAnsi="Times New Roman" w:cs="Times New Roman"/>
          <w:sz w:val="24"/>
          <w:szCs w:val="24"/>
        </w:rPr>
        <w:t xml:space="preserve"> for the G</w:t>
      </w:r>
      <w:r w:rsidR="005E4BF1" w:rsidRPr="002F458E">
        <w:rPr>
          <w:rFonts w:ascii="Times New Roman" w:hAnsi="Times New Roman" w:cs="Times New Roman"/>
          <w:sz w:val="24"/>
          <w:szCs w:val="24"/>
        </w:rPr>
        <w:t xml:space="preserve">oogle Earth </w:t>
      </w:r>
      <w:r w:rsidRPr="002F458E">
        <w:rPr>
          <w:rFonts w:ascii="Times New Roman" w:hAnsi="Times New Roman" w:cs="Times New Roman"/>
          <w:sz w:val="24"/>
          <w:szCs w:val="24"/>
        </w:rPr>
        <w:t>E</w:t>
      </w:r>
      <w:r w:rsidR="005E4BF1" w:rsidRPr="002F458E">
        <w:rPr>
          <w:rFonts w:ascii="Times New Roman" w:hAnsi="Times New Roman" w:cs="Times New Roman"/>
          <w:sz w:val="24"/>
          <w:szCs w:val="24"/>
        </w:rPr>
        <w:t>ngine</w:t>
      </w:r>
      <w:r w:rsidRPr="002F458E">
        <w:rPr>
          <w:rFonts w:ascii="Times New Roman" w:hAnsi="Times New Roman" w:cs="Times New Roman"/>
          <w:sz w:val="24"/>
          <w:szCs w:val="24"/>
        </w:rPr>
        <w:t xml:space="preserve"> to finish the exports</w:t>
      </w:r>
      <w:r w:rsidR="009F3E05">
        <w:rPr>
          <w:rFonts w:ascii="Times New Roman" w:hAnsi="Times New Roman" w:cs="Times New Roman"/>
          <w:sz w:val="24"/>
          <w:szCs w:val="24"/>
        </w:rPr>
        <w:t>. The</w:t>
      </w:r>
      <w:r w:rsidRPr="002F458E">
        <w:rPr>
          <w:rFonts w:ascii="Times New Roman" w:hAnsi="Times New Roman" w:cs="Times New Roman"/>
          <w:sz w:val="24"/>
          <w:szCs w:val="24"/>
        </w:rPr>
        <w:t xml:space="preserve"> progress can be </w:t>
      </w:r>
      <w:r w:rsidRPr="002F458E">
        <w:rPr>
          <w:rFonts w:ascii="Times New Roman" w:hAnsi="Times New Roman" w:cs="Times New Roman"/>
          <w:sz w:val="24"/>
          <w:szCs w:val="24"/>
        </w:rPr>
        <w:lastRenderedPageBreak/>
        <w:t>monitored in the</w:t>
      </w:r>
      <w:r w:rsidR="00740926" w:rsidRPr="002F458E">
        <w:rPr>
          <w:rFonts w:ascii="Times New Roman" w:hAnsi="Times New Roman" w:cs="Times New Roman"/>
          <w:sz w:val="24"/>
          <w:szCs w:val="24"/>
        </w:rPr>
        <w:t xml:space="preserve"> EE task manager in the</w:t>
      </w:r>
      <w:r w:rsidRPr="002F458E">
        <w:rPr>
          <w:rFonts w:ascii="Times New Roman" w:hAnsi="Times New Roman" w:cs="Times New Roman"/>
          <w:sz w:val="24"/>
          <w:szCs w:val="24"/>
        </w:rPr>
        <w:t xml:space="preserve"> web browser </w:t>
      </w:r>
      <w:r w:rsidR="009F3E05">
        <w:rPr>
          <w:rFonts w:ascii="Times New Roman" w:hAnsi="Times New Roman" w:cs="Times New Roman"/>
          <w:sz w:val="24"/>
          <w:szCs w:val="24"/>
        </w:rPr>
        <w:t>(</w:t>
      </w:r>
      <w:hyperlink r:id="rId16" w:history="1">
        <w:r w:rsidR="009F3E05" w:rsidRPr="002F458E">
          <w:rPr>
            <w:rStyle w:val="Hyperlink"/>
            <w:rFonts w:ascii="Times New Roman" w:hAnsi="Times New Roman" w:cs="Times New Roman"/>
            <w:sz w:val="24"/>
            <w:szCs w:val="24"/>
          </w:rPr>
          <w:t>https://code.earthengine.google.com/tasks</w:t>
        </w:r>
      </w:hyperlink>
      <w:r w:rsidR="009F3E05">
        <w:rPr>
          <w:rFonts w:ascii="Times New Roman" w:hAnsi="Times New Roman" w:cs="Times New Roman"/>
          <w:sz w:val="24"/>
          <w:szCs w:val="24"/>
        </w:rPr>
        <w:t>)</w:t>
      </w:r>
      <w:r w:rsidR="00740926" w:rsidRPr="002F458E">
        <w:rPr>
          <w:rFonts w:ascii="Times New Roman" w:hAnsi="Times New Roman" w:cs="Times New Roman"/>
          <w:sz w:val="24"/>
          <w:szCs w:val="24"/>
        </w:rPr>
        <w:t xml:space="preserve"> </w:t>
      </w:r>
      <w:r w:rsidRPr="002F458E">
        <w:rPr>
          <w:rFonts w:ascii="Times New Roman" w:hAnsi="Times New Roman" w:cs="Times New Roman"/>
          <w:sz w:val="24"/>
          <w:szCs w:val="24"/>
        </w:rPr>
        <w:t>or</w:t>
      </w:r>
      <w:r w:rsidR="009F3E05" w:rsidRPr="009F3E05">
        <w:rPr>
          <w:rFonts w:ascii="Times New Roman" w:hAnsi="Times New Roman" w:cs="Times New Roman"/>
          <w:sz w:val="24"/>
          <w:szCs w:val="24"/>
        </w:rPr>
        <w:t xml:space="preserve"> </w:t>
      </w:r>
      <w:r w:rsidR="009F3E05" w:rsidRPr="008A57B2">
        <w:rPr>
          <w:rFonts w:ascii="Times New Roman" w:hAnsi="Times New Roman" w:cs="Times New Roman"/>
          <w:sz w:val="24"/>
          <w:szCs w:val="24"/>
        </w:rPr>
        <w:t>on the R console</w:t>
      </w:r>
      <w:r w:rsidR="009F3E05">
        <w:rPr>
          <w:rFonts w:ascii="Times New Roman" w:hAnsi="Times New Roman" w:cs="Times New Roman"/>
          <w:sz w:val="24"/>
          <w:szCs w:val="24"/>
        </w:rPr>
        <w:t>, using</w:t>
      </w:r>
      <w:r w:rsidR="00740926" w:rsidRPr="002F458E">
        <w:rPr>
          <w:rFonts w:ascii="Times New Roman" w:hAnsi="Times New Roman" w:cs="Times New Roman"/>
          <w:sz w:val="24"/>
          <w:szCs w:val="24"/>
        </w:rPr>
        <w:t xml:space="preserve"> the </w:t>
      </w:r>
      <w:proofErr w:type="spellStart"/>
      <w:r w:rsidR="00740926" w:rsidRPr="002F458E">
        <w:rPr>
          <w:rFonts w:ascii="Times New Roman" w:hAnsi="Times New Roman" w:cs="Times New Roman"/>
          <w:sz w:val="24"/>
          <w:szCs w:val="24"/>
        </w:rPr>
        <w:t>ee_monitoring</w:t>
      </w:r>
      <w:proofErr w:type="spellEnd"/>
      <w:r w:rsidR="00740926" w:rsidRPr="002F458E">
        <w:rPr>
          <w:rFonts w:ascii="Times New Roman" w:hAnsi="Times New Roman" w:cs="Times New Roman"/>
          <w:sz w:val="24"/>
          <w:szCs w:val="24"/>
        </w:rPr>
        <w:t xml:space="preserve">() function provided by </w:t>
      </w:r>
      <w:proofErr w:type="spellStart"/>
      <w:r w:rsidR="00740926" w:rsidRPr="002F458E">
        <w:rPr>
          <w:rFonts w:ascii="Times New Roman" w:hAnsi="Times New Roman" w:cs="Times New Roman"/>
          <w:sz w:val="24"/>
          <w:szCs w:val="24"/>
        </w:rPr>
        <w:t>rge</w:t>
      </w:r>
      <w:proofErr w:type="spellEnd"/>
      <w:r w:rsidRPr="002F458E">
        <w:rPr>
          <w:rFonts w:ascii="Times New Roman" w:hAnsi="Times New Roman" w:cs="Times New Roman"/>
          <w:sz w:val="24"/>
          <w:szCs w:val="24"/>
        </w:rPr>
        <w:t xml:space="preserve">. </w:t>
      </w:r>
      <w:r w:rsidR="0094458F" w:rsidRPr="002F458E">
        <w:rPr>
          <w:rFonts w:ascii="Times New Roman" w:hAnsi="Times New Roman" w:cs="Times New Roman"/>
          <w:sz w:val="24"/>
          <w:szCs w:val="24"/>
        </w:rPr>
        <w:t xml:space="preserve">For </w:t>
      </w:r>
      <w:r w:rsidR="009F3E05">
        <w:rPr>
          <w:rFonts w:ascii="Times New Roman" w:hAnsi="Times New Roman" w:cs="Times New Roman"/>
          <w:sz w:val="24"/>
          <w:szCs w:val="24"/>
        </w:rPr>
        <w:t>the</w:t>
      </w:r>
      <w:r w:rsidR="0094458F" w:rsidRPr="002F458E">
        <w:rPr>
          <w:rFonts w:ascii="Times New Roman" w:hAnsi="Times New Roman" w:cs="Times New Roman"/>
          <w:sz w:val="24"/>
          <w:szCs w:val="24"/>
        </w:rPr>
        <w:t xml:space="preserve"> example</w:t>
      </w:r>
      <w:r w:rsidR="00740926" w:rsidRPr="002F458E">
        <w:rPr>
          <w:rFonts w:ascii="Times New Roman" w:hAnsi="Times New Roman" w:cs="Times New Roman"/>
          <w:sz w:val="24"/>
          <w:szCs w:val="24"/>
        </w:rPr>
        <w:t>,</w:t>
      </w:r>
      <w:r w:rsidR="0094458F" w:rsidRPr="002F458E">
        <w:rPr>
          <w:rFonts w:ascii="Times New Roman" w:hAnsi="Times New Roman" w:cs="Times New Roman"/>
          <w:sz w:val="24"/>
          <w:szCs w:val="24"/>
        </w:rPr>
        <w:t xml:space="preserve"> it took us ~2 days </w:t>
      </w:r>
      <w:r w:rsidR="00740926" w:rsidRPr="002F458E">
        <w:rPr>
          <w:rFonts w:ascii="Times New Roman" w:hAnsi="Times New Roman" w:cs="Times New Roman"/>
          <w:sz w:val="24"/>
          <w:szCs w:val="24"/>
        </w:rPr>
        <w:t xml:space="preserve">to </w:t>
      </w:r>
      <w:r w:rsidR="0094458F" w:rsidRPr="002F458E">
        <w:rPr>
          <w:rFonts w:ascii="Times New Roman" w:hAnsi="Times New Roman" w:cs="Times New Roman"/>
          <w:sz w:val="24"/>
          <w:szCs w:val="24"/>
        </w:rPr>
        <w:t>export 19 files totaling ~692 MB</w:t>
      </w:r>
      <w:r w:rsidR="00740926" w:rsidRPr="002F458E">
        <w:rPr>
          <w:rFonts w:ascii="Times New Roman" w:hAnsi="Times New Roman" w:cs="Times New Roman"/>
          <w:sz w:val="24"/>
          <w:szCs w:val="24"/>
        </w:rPr>
        <w:t xml:space="preserve">. The CSV files containing the raw exports then need to be copied from the user’s Google Drive to the local machine that </w:t>
      </w:r>
      <w:r w:rsidR="009F3E05">
        <w:rPr>
          <w:rFonts w:ascii="Times New Roman" w:hAnsi="Times New Roman" w:cs="Times New Roman"/>
          <w:sz w:val="24"/>
          <w:szCs w:val="24"/>
        </w:rPr>
        <w:t>will carry</w:t>
      </w:r>
      <w:r w:rsidR="00740926" w:rsidRPr="002F458E">
        <w:rPr>
          <w:rFonts w:ascii="Times New Roman" w:hAnsi="Times New Roman" w:cs="Times New Roman"/>
          <w:sz w:val="24"/>
          <w:szCs w:val="24"/>
        </w:rPr>
        <w:t xml:space="preserve"> out the subsequent </w:t>
      </w:r>
      <w:commentRangeStart w:id="17"/>
      <w:r w:rsidR="00740926" w:rsidRPr="002F458E">
        <w:rPr>
          <w:rFonts w:ascii="Times New Roman" w:hAnsi="Times New Roman" w:cs="Times New Roman"/>
          <w:sz w:val="24"/>
          <w:szCs w:val="24"/>
        </w:rPr>
        <w:t>processing using lsatTS</w:t>
      </w:r>
      <w:commentRangeEnd w:id="17"/>
      <w:r w:rsidR="009F3E05">
        <w:rPr>
          <w:rStyle w:val="CommentReference"/>
        </w:rPr>
        <w:commentReference w:id="17"/>
      </w:r>
      <w:r w:rsidR="00740926" w:rsidRPr="002F458E">
        <w:rPr>
          <w:rFonts w:ascii="Times New Roman" w:hAnsi="Times New Roman" w:cs="Times New Roman"/>
          <w:sz w:val="24"/>
          <w:szCs w:val="24"/>
        </w:rPr>
        <w:t xml:space="preserve">. The files can be copied manually or using the </w:t>
      </w:r>
      <w:proofErr w:type="spellStart"/>
      <w:r w:rsidR="00740926" w:rsidRPr="002F458E">
        <w:rPr>
          <w:rFonts w:ascii="Times New Roman" w:hAnsi="Times New Roman" w:cs="Times New Roman"/>
          <w:i/>
          <w:iCs/>
          <w:sz w:val="24"/>
          <w:szCs w:val="24"/>
        </w:rPr>
        <w:t>ee_drive_to_local</w:t>
      </w:r>
      <w:proofErr w:type="spellEnd"/>
      <w:r w:rsidR="00740926" w:rsidRPr="002F458E">
        <w:rPr>
          <w:rFonts w:ascii="Times New Roman" w:hAnsi="Times New Roman" w:cs="Times New Roman"/>
          <w:i/>
          <w:iCs/>
          <w:sz w:val="24"/>
          <w:szCs w:val="24"/>
        </w:rPr>
        <w:t>()</w:t>
      </w:r>
      <w:r w:rsidR="00740926" w:rsidRPr="002F458E">
        <w:rPr>
          <w:rFonts w:ascii="Times New Roman" w:hAnsi="Times New Roman" w:cs="Times New Roman"/>
          <w:sz w:val="24"/>
          <w:szCs w:val="24"/>
        </w:rPr>
        <w:t xml:space="preserve"> function provided by </w:t>
      </w:r>
      <w:proofErr w:type="spellStart"/>
      <w:r w:rsidR="00740926" w:rsidRPr="002F458E">
        <w:rPr>
          <w:rFonts w:ascii="Times New Roman" w:hAnsi="Times New Roman" w:cs="Times New Roman"/>
          <w:i/>
          <w:iCs/>
          <w:sz w:val="24"/>
          <w:szCs w:val="24"/>
        </w:rPr>
        <w:t>rgee</w:t>
      </w:r>
      <w:proofErr w:type="spellEnd"/>
      <w:r w:rsidR="00740926" w:rsidRPr="002F458E">
        <w:rPr>
          <w:rFonts w:ascii="Times New Roman" w:hAnsi="Times New Roman" w:cs="Times New Roman"/>
          <w:sz w:val="24"/>
          <w:szCs w:val="24"/>
        </w:rPr>
        <w:t xml:space="preserve">. </w:t>
      </w:r>
      <w:r w:rsidRPr="002F458E">
        <w:rPr>
          <w:rFonts w:ascii="Times New Roman" w:hAnsi="Times New Roman" w:cs="Times New Roman"/>
          <w:sz w:val="24"/>
          <w:szCs w:val="24"/>
        </w:rPr>
        <w:t xml:space="preserve">Once the records are available </w:t>
      </w:r>
      <w:r w:rsidR="00F07989" w:rsidRPr="002F458E">
        <w:rPr>
          <w:rFonts w:ascii="Times New Roman" w:hAnsi="Times New Roman" w:cs="Times New Roman"/>
          <w:sz w:val="24"/>
          <w:szCs w:val="24"/>
        </w:rPr>
        <w:t>locally,</w:t>
      </w:r>
      <w:r w:rsidR="00740926" w:rsidRPr="002F458E">
        <w:rPr>
          <w:rFonts w:ascii="Times New Roman" w:hAnsi="Times New Roman" w:cs="Times New Roman"/>
          <w:sz w:val="24"/>
          <w:szCs w:val="24"/>
        </w:rPr>
        <w:t xml:space="preserve"> they need to be cleaned</w:t>
      </w:r>
      <w:r w:rsidR="005D292B" w:rsidRPr="002F458E">
        <w:rPr>
          <w:rFonts w:ascii="Times New Roman" w:hAnsi="Times New Roman" w:cs="Times New Roman"/>
          <w:sz w:val="24"/>
          <w:szCs w:val="24"/>
        </w:rPr>
        <w:t xml:space="preserve"> and processed into vegetation index time-series</w:t>
      </w:r>
      <w:r w:rsidR="009F3E05">
        <w:rPr>
          <w:rFonts w:ascii="Times New Roman" w:hAnsi="Times New Roman" w:cs="Times New Roman"/>
          <w:sz w:val="24"/>
          <w:szCs w:val="24"/>
        </w:rPr>
        <w:t xml:space="preserve"> as detailed in the next section</w:t>
      </w:r>
      <w:r w:rsidR="005D292B" w:rsidRPr="002F458E">
        <w:rPr>
          <w:rFonts w:ascii="Times New Roman" w:hAnsi="Times New Roman" w:cs="Times New Roman"/>
          <w:sz w:val="24"/>
          <w:szCs w:val="24"/>
        </w:rPr>
        <w:t xml:space="preserve">. </w:t>
      </w:r>
    </w:p>
    <w:p w14:paraId="0345D89C" w14:textId="77EDE0A4" w:rsidR="00816270" w:rsidRDefault="00816270" w:rsidP="000853A5">
      <w:pPr>
        <w:pStyle w:val="NoSpacing"/>
      </w:pPr>
    </w:p>
    <w:p w14:paraId="7BCFF1FB" w14:textId="0E573003" w:rsidR="00816270" w:rsidRPr="002F458E" w:rsidRDefault="00816270" w:rsidP="005E4BF1">
      <w:pPr>
        <w:pStyle w:val="NoSpacing"/>
        <w:rPr>
          <w:rFonts w:ascii="Times New Roman" w:hAnsi="Times New Roman" w:cs="Times New Roman"/>
          <w:sz w:val="24"/>
          <w:szCs w:val="24"/>
        </w:rPr>
      </w:pPr>
      <w:r w:rsidRPr="002F458E">
        <w:rPr>
          <w:rFonts w:ascii="Times New Roman" w:hAnsi="Times New Roman" w:cs="Times New Roman"/>
          <w:sz w:val="24"/>
          <w:szCs w:val="24"/>
        </w:rPr>
        <w:t xml:space="preserve">Code Box 1: Export Landsat time series from </w:t>
      </w:r>
      <w:r w:rsidR="0016136E">
        <w:rPr>
          <w:rFonts w:ascii="Times New Roman" w:hAnsi="Times New Roman" w:cs="Times New Roman"/>
          <w:sz w:val="24"/>
          <w:szCs w:val="24"/>
        </w:rPr>
        <w:t xml:space="preserve">Google </w:t>
      </w:r>
      <w:r w:rsidRPr="002F458E">
        <w:rPr>
          <w:rFonts w:ascii="Times New Roman" w:hAnsi="Times New Roman" w:cs="Times New Roman"/>
          <w:sz w:val="24"/>
          <w:szCs w:val="24"/>
        </w:rPr>
        <w:t>Earth Engine</w:t>
      </w:r>
    </w:p>
    <w:p w14:paraId="3782C5E3" w14:textId="77777777" w:rsidR="000B4516" w:rsidRDefault="000B4516" w:rsidP="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084FDE2C" w14:textId="6131331D" w:rsidR="008B6649" w:rsidRPr="002F458E" w:rsidRDefault="008B6649"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2F458E">
        <w:rPr>
          <w:rFonts w:ascii="Consolas" w:hAnsi="Consolas" w:cs="Times New Roman"/>
          <w:sz w:val="20"/>
          <w:szCs w:val="20"/>
        </w:rPr>
        <w:t># Load required R packages</w:t>
      </w:r>
    </w:p>
    <w:p w14:paraId="66C8B037" w14:textId="77777777" w:rsidR="000853A5" w:rsidRPr="0094106D" w:rsidRDefault="000853A5"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94106D">
        <w:rPr>
          <w:rFonts w:ascii="Consolas" w:hAnsi="Consolas" w:cs="Times New Roman"/>
          <w:sz w:val="20"/>
          <w:szCs w:val="20"/>
        </w:rPr>
        <w:t>require(lsatTS)</w:t>
      </w:r>
    </w:p>
    <w:p w14:paraId="3C1D17B4" w14:textId="2C590638" w:rsidR="000853A5" w:rsidRPr="0094106D" w:rsidRDefault="000853A5"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94106D">
        <w:rPr>
          <w:rFonts w:ascii="Consolas" w:hAnsi="Consolas" w:cs="Times New Roman"/>
          <w:sz w:val="20"/>
          <w:szCs w:val="20"/>
        </w:rPr>
        <w:t>require(</w:t>
      </w:r>
      <w:proofErr w:type="spellStart"/>
      <w:r w:rsidRPr="0094106D">
        <w:rPr>
          <w:rFonts w:ascii="Consolas" w:hAnsi="Consolas" w:cs="Times New Roman"/>
          <w:sz w:val="20"/>
          <w:szCs w:val="20"/>
        </w:rPr>
        <w:t>rgee</w:t>
      </w:r>
      <w:proofErr w:type="spellEnd"/>
      <w:r w:rsidRPr="0094106D">
        <w:rPr>
          <w:rFonts w:ascii="Consolas" w:hAnsi="Consolas" w:cs="Times New Roman"/>
          <w:sz w:val="20"/>
          <w:szCs w:val="20"/>
        </w:rPr>
        <w:t>)</w:t>
      </w:r>
    </w:p>
    <w:p w14:paraId="1E223AF2" w14:textId="77777777" w:rsidR="002C207C" w:rsidRPr="0094106D" w:rsidRDefault="002C207C"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94106D">
        <w:rPr>
          <w:rFonts w:ascii="Consolas" w:hAnsi="Consolas" w:cs="Times New Roman"/>
          <w:sz w:val="20"/>
          <w:szCs w:val="20"/>
        </w:rPr>
        <w:t>require(sf)</w:t>
      </w:r>
    </w:p>
    <w:p w14:paraId="53DCE1FB" w14:textId="05FAA005" w:rsidR="002C207C" w:rsidRPr="0094106D" w:rsidRDefault="002C207C"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94106D">
        <w:rPr>
          <w:rFonts w:ascii="Consolas" w:hAnsi="Consolas" w:cs="Times New Roman"/>
          <w:sz w:val="20"/>
          <w:szCs w:val="20"/>
        </w:rPr>
        <w:t>require(ggplot2)</w:t>
      </w:r>
    </w:p>
    <w:p w14:paraId="7AD991CA" w14:textId="1357F413" w:rsidR="002C207C" w:rsidRPr="0094106D" w:rsidRDefault="002C207C"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94106D">
        <w:rPr>
          <w:rFonts w:ascii="Consolas" w:hAnsi="Consolas" w:cs="Times New Roman"/>
          <w:sz w:val="20"/>
          <w:szCs w:val="20"/>
        </w:rPr>
        <w:t>require(</w:t>
      </w:r>
      <w:r w:rsidR="00193181" w:rsidRPr="00193181">
        <w:rPr>
          <w:rFonts w:ascii="Consolas" w:hAnsi="Consolas" w:cs="Times New Roman"/>
          <w:i/>
          <w:iCs/>
          <w:sz w:val="20"/>
          <w:szCs w:val="20"/>
        </w:rPr>
        <w:t>data.table</w:t>
      </w:r>
      <w:r w:rsidRPr="0094106D">
        <w:rPr>
          <w:rFonts w:ascii="Consolas" w:hAnsi="Consolas" w:cs="Times New Roman"/>
          <w:sz w:val="20"/>
          <w:szCs w:val="20"/>
        </w:rPr>
        <w:t>)</w:t>
      </w:r>
    </w:p>
    <w:p w14:paraId="4928705C" w14:textId="35C11A80" w:rsidR="009525C2" w:rsidRDefault="009525C2"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4"/>
          <w:szCs w:val="24"/>
        </w:rPr>
      </w:pPr>
    </w:p>
    <w:p w14:paraId="43D05E3A" w14:textId="401A8F71" w:rsidR="009525C2" w:rsidRPr="009525C2" w:rsidRDefault="009525C2" w:rsidP="002F458E">
      <w:pPr>
        <w:pStyle w:val="NoSpacing"/>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i/>
          <w:iCs/>
          <w:sz w:val="24"/>
          <w:szCs w:val="24"/>
        </w:rPr>
      </w:pPr>
      <w:r w:rsidRPr="002F458E">
        <w:rPr>
          <w:rFonts w:ascii="Consolas" w:hAnsi="Consolas" w:cs="Times New Roman"/>
          <w:sz w:val="20"/>
          <w:szCs w:val="20"/>
        </w:rPr>
        <w:t xml:space="preserve"># Initialize </w:t>
      </w:r>
      <w:r w:rsidR="0016136E">
        <w:rPr>
          <w:rFonts w:ascii="Consolas" w:hAnsi="Consolas" w:cs="Times New Roman"/>
          <w:sz w:val="20"/>
          <w:szCs w:val="20"/>
        </w:rPr>
        <w:t xml:space="preserve">Google </w:t>
      </w:r>
      <w:r w:rsidRPr="002F458E">
        <w:rPr>
          <w:rFonts w:ascii="Consolas" w:hAnsi="Consolas" w:cs="Times New Roman"/>
          <w:sz w:val="20"/>
          <w:szCs w:val="20"/>
        </w:rPr>
        <w:t>Earth Engine</w:t>
      </w:r>
    </w:p>
    <w:p w14:paraId="4C9AECDA" w14:textId="69284693" w:rsidR="000853A5" w:rsidRPr="0094106D" w:rsidRDefault="000853A5"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94106D">
        <w:rPr>
          <w:rFonts w:ascii="Consolas" w:hAnsi="Consolas" w:cs="Times New Roman"/>
          <w:sz w:val="20"/>
          <w:szCs w:val="20"/>
        </w:rPr>
        <w:t>ee_Initialize</w:t>
      </w:r>
      <w:proofErr w:type="spellEnd"/>
      <w:r w:rsidRPr="0094106D">
        <w:rPr>
          <w:rFonts w:ascii="Consolas" w:hAnsi="Consolas" w:cs="Times New Roman"/>
          <w:sz w:val="20"/>
          <w:szCs w:val="20"/>
        </w:rPr>
        <w:t>()</w:t>
      </w:r>
    </w:p>
    <w:p w14:paraId="729F895E" w14:textId="41240C9F" w:rsidR="000853A5" w:rsidRDefault="000853A5" w:rsidP="002F458E">
      <w:pPr>
        <w:pStyle w:val="NoSpacing"/>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4"/>
          <w:szCs w:val="24"/>
        </w:rPr>
      </w:pPr>
    </w:p>
    <w:p w14:paraId="1F04F5D2" w14:textId="0654243D" w:rsidR="00D97A86" w:rsidRPr="002F458E" w:rsidRDefault="00D97A86"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2F458E">
        <w:rPr>
          <w:rFonts w:ascii="Consolas" w:hAnsi="Consolas" w:cs="Times New Roman"/>
          <w:sz w:val="20"/>
          <w:szCs w:val="20"/>
        </w:rPr>
        <w:t xml:space="preserve"># Create </w:t>
      </w:r>
      <w:r w:rsidR="00816270" w:rsidRPr="002F458E">
        <w:rPr>
          <w:rFonts w:ascii="Consolas" w:hAnsi="Consolas" w:cs="Times New Roman"/>
          <w:sz w:val="20"/>
          <w:szCs w:val="20"/>
        </w:rPr>
        <w:t xml:space="preserve">sf </w:t>
      </w:r>
      <w:r w:rsidRPr="002F458E">
        <w:rPr>
          <w:rFonts w:ascii="Consolas" w:hAnsi="Consolas" w:cs="Times New Roman"/>
          <w:sz w:val="20"/>
          <w:szCs w:val="20"/>
        </w:rPr>
        <w:t xml:space="preserve">polygon </w:t>
      </w:r>
      <w:r w:rsidR="00816270" w:rsidRPr="002F458E">
        <w:rPr>
          <w:rFonts w:ascii="Consolas" w:hAnsi="Consolas" w:cs="Times New Roman"/>
          <w:sz w:val="20"/>
          <w:szCs w:val="20"/>
        </w:rPr>
        <w:t xml:space="preserve">of </w:t>
      </w:r>
      <w:r w:rsidRPr="002F458E">
        <w:rPr>
          <w:rFonts w:ascii="Consolas" w:hAnsi="Consolas" w:cs="Times New Roman"/>
          <w:sz w:val="20"/>
          <w:szCs w:val="20"/>
        </w:rPr>
        <w:t>the study area</w:t>
      </w:r>
      <w:r w:rsidR="00913009" w:rsidRPr="002F458E">
        <w:rPr>
          <w:rFonts w:ascii="Consolas" w:hAnsi="Consolas" w:cs="Times New Roman"/>
          <w:sz w:val="20"/>
          <w:szCs w:val="20"/>
        </w:rPr>
        <w:t xml:space="preserve"> </w:t>
      </w:r>
    </w:p>
    <w:p w14:paraId="4BADDCFD"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E948B0">
        <w:rPr>
          <w:rFonts w:ascii="Consolas" w:hAnsi="Consolas" w:cs="Times New Roman"/>
          <w:sz w:val="20"/>
          <w:szCs w:val="20"/>
        </w:rPr>
        <w:t>aoi.poly</w:t>
      </w:r>
      <w:proofErr w:type="spellEnd"/>
      <w:r w:rsidRPr="00E948B0">
        <w:rPr>
          <w:rFonts w:ascii="Consolas" w:hAnsi="Consolas" w:cs="Times New Roman"/>
          <w:sz w:val="20"/>
          <w:szCs w:val="20"/>
        </w:rPr>
        <w:t xml:space="preserve"> &lt;- </w:t>
      </w:r>
      <w:proofErr w:type="spellStart"/>
      <w:r w:rsidRPr="00E948B0">
        <w:rPr>
          <w:rFonts w:ascii="Consolas" w:hAnsi="Consolas" w:cs="Times New Roman"/>
          <w:sz w:val="20"/>
          <w:szCs w:val="20"/>
        </w:rPr>
        <w:t>st_polygon</w:t>
      </w:r>
      <w:proofErr w:type="spellEnd"/>
      <w:r w:rsidRPr="00E948B0">
        <w:rPr>
          <w:rFonts w:ascii="Consolas" w:hAnsi="Consolas" w:cs="Times New Roman"/>
          <w:sz w:val="20"/>
          <w:szCs w:val="20"/>
        </w:rPr>
        <w:t>(list(matrix(</w:t>
      </w:r>
    </w:p>
    <w:p w14:paraId="6803C208"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c(-332950,-2243300,</w:t>
      </w:r>
    </w:p>
    <w:p w14:paraId="73378ADD"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-334950,-2243300,</w:t>
      </w:r>
    </w:p>
    <w:p w14:paraId="34D737F2"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-334950,-2245300,</w:t>
      </w:r>
    </w:p>
    <w:p w14:paraId="3F8A1BE7"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-332950,-2245300,</w:t>
      </w:r>
    </w:p>
    <w:p w14:paraId="305D305B" w14:textId="77777777" w:rsidR="00E8337D" w:rsidRPr="00E948B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-332950,-2243300),</w:t>
      </w:r>
    </w:p>
    <w:p w14:paraId="052E9834" w14:textId="77777777" w:rsidR="005E4BF1"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E948B0">
        <w:rPr>
          <w:rFonts w:ascii="Consolas" w:hAnsi="Consolas" w:cs="Times New Roman"/>
          <w:sz w:val="20"/>
          <w:szCs w:val="20"/>
        </w:rPr>
        <w:t xml:space="preserve">  </w:t>
      </w:r>
      <w:proofErr w:type="spellStart"/>
      <w:r w:rsidRPr="00E948B0">
        <w:rPr>
          <w:rFonts w:ascii="Consolas" w:hAnsi="Consolas" w:cs="Times New Roman"/>
          <w:sz w:val="20"/>
          <w:szCs w:val="20"/>
        </w:rPr>
        <w:t>ncol</w:t>
      </w:r>
      <w:proofErr w:type="spellEnd"/>
      <w:r w:rsidRPr="00E948B0">
        <w:rPr>
          <w:rFonts w:ascii="Consolas" w:hAnsi="Consolas" w:cs="Times New Roman"/>
          <w:sz w:val="20"/>
          <w:szCs w:val="20"/>
        </w:rPr>
        <w:t xml:space="preserve"> = 2, </w:t>
      </w:r>
    </w:p>
    <w:p w14:paraId="0214D8D2" w14:textId="2700D619" w:rsidR="00E8337D" w:rsidRPr="00E948B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E8337D" w:rsidRPr="00E948B0">
        <w:rPr>
          <w:rFonts w:ascii="Consolas" w:hAnsi="Consolas" w:cs="Times New Roman"/>
          <w:sz w:val="20"/>
          <w:szCs w:val="20"/>
        </w:rPr>
        <w:t>byrow</w:t>
      </w:r>
      <w:proofErr w:type="spellEnd"/>
      <w:r w:rsidR="00E8337D" w:rsidRPr="00E948B0">
        <w:rPr>
          <w:rFonts w:ascii="Consolas" w:hAnsi="Consolas" w:cs="Times New Roman"/>
          <w:sz w:val="20"/>
          <w:szCs w:val="20"/>
        </w:rPr>
        <w:t xml:space="preserve"> = T)))</w:t>
      </w:r>
    </w:p>
    <w:p w14:paraId="74CEA7E2" w14:textId="2723BC5E" w:rsidR="00E8337D"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20FE2D4E" w14:textId="5D26F4D7" w:rsidR="00816270" w:rsidRPr="002F458E" w:rsidRDefault="00816270"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i/>
          <w:iCs/>
          <w:sz w:val="20"/>
          <w:szCs w:val="20"/>
        </w:rPr>
      </w:pPr>
      <w:r w:rsidRPr="002F458E">
        <w:rPr>
          <w:rFonts w:ascii="Consolas" w:hAnsi="Consolas" w:cs="Times New Roman"/>
          <w:i/>
          <w:iCs/>
          <w:sz w:val="20"/>
          <w:szCs w:val="20"/>
        </w:rPr>
        <w:t xml:space="preserve"># Transform polygon to </w:t>
      </w:r>
      <w:r>
        <w:rPr>
          <w:rFonts w:ascii="Consolas" w:hAnsi="Consolas" w:cs="Times New Roman"/>
          <w:i/>
          <w:iCs/>
          <w:sz w:val="20"/>
          <w:szCs w:val="20"/>
        </w:rPr>
        <w:t xml:space="preserve">WGS84 </w:t>
      </w:r>
      <w:proofErr w:type="spellStart"/>
      <w:r>
        <w:rPr>
          <w:rFonts w:ascii="Consolas" w:hAnsi="Consolas" w:cs="Times New Roman"/>
          <w:i/>
          <w:iCs/>
          <w:sz w:val="20"/>
          <w:szCs w:val="20"/>
        </w:rPr>
        <w:t>lat</w:t>
      </w:r>
      <w:proofErr w:type="spellEnd"/>
      <w:r>
        <w:rPr>
          <w:rFonts w:ascii="Consolas" w:hAnsi="Consolas" w:cs="Times New Roman"/>
          <w:i/>
          <w:iCs/>
          <w:sz w:val="20"/>
          <w:szCs w:val="20"/>
        </w:rPr>
        <w:t xml:space="preserve"> long</w:t>
      </w:r>
    </w:p>
    <w:p w14:paraId="6C5BE40B" w14:textId="77777777" w:rsidR="00816270"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E948B0">
        <w:rPr>
          <w:rFonts w:ascii="Consolas" w:hAnsi="Consolas" w:cs="Times New Roman"/>
          <w:sz w:val="20"/>
          <w:szCs w:val="20"/>
        </w:rPr>
        <w:t>aoi.poly</w:t>
      </w:r>
      <w:proofErr w:type="spellEnd"/>
      <w:r w:rsidRPr="00E948B0">
        <w:rPr>
          <w:rFonts w:ascii="Consolas" w:hAnsi="Consolas" w:cs="Times New Roman"/>
          <w:sz w:val="20"/>
          <w:szCs w:val="20"/>
        </w:rPr>
        <w:t xml:space="preserve"> </w:t>
      </w:r>
      <w:r w:rsidR="00E948B0" w:rsidRPr="00E948B0">
        <w:rPr>
          <w:rFonts w:ascii="Consolas" w:hAnsi="Consolas" w:cs="Times New Roman"/>
          <w:sz w:val="20"/>
          <w:szCs w:val="20"/>
        </w:rPr>
        <w:t>&lt;-</w:t>
      </w:r>
      <w:r w:rsidRPr="00E948B0">
        <w:rPr>
          <w:rFonts w:ascii="Consolas" w:hAnsi="Consolas" w:cs="Times New Roman"/>
          <w:sz w:val="20"/>
          <w:szCs w:val="20"/>
        </w:rPr>
        <w:t xml:space="preserve"> </w:t>
      </w:r>
      <w:proofErr w:type="spellStart"/>
      <w:r w:rsidRPr="00E948B0">
        <w:rPr>
          <w:rFonts w:ascii="Consolas" w:hAnsi="Consolas" w:cs="Times New Roman"/>
          <w:sz w:val="20"/>
          <w:szCs w:val="20"/>
        </w:rPr>
        <w:t>aoi.poly</w:t>
      </w:r>
      <w:proofErr w:type="spellEnd"/>
      <w:r w:rsidRPr="00E948B0">
        <w:rPr>
          <w:rFonts w:ascii="Consolas" w:hAnsi="Consolas" w:cs="Times New Roman"/>
          <w:sz w:val="20"/>
          <w:szCs w:val="20"/>
        </w:rPr>
        <w:t xml:space="preserve"> %&gt;% </w:t>
      </w:r>
    </w:p>
    <w:p w14:paraId="51B163E3" w14:textId="7B6C58B6"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E8337D" w:rsidRPr="00E948B0">
        <w:rPr>
          <w:rFonts w:ascii="Consolas" w:hAnsi="Consolas" w:cs="Times New Roman"/>
          <w:sz w:val="20"/>
          <w:szCs w:val="20"/>
        </w:rPr>
        <w:t>st_sfc</w:t>
      </w:r>
      <w:proofErr w:type="spellEnd"/>
      <w:r w:rsidR="00E8337D" w:rsidRPr="00E948B0">
        <w:rPr>
          <w:rFonts w:ascii="Consolas" w:hAnsi="Consolas" w:cs="Times New Roman"/>
          <w:sz w:val="20"/>
          <w:szCs w:val="20"/>
        </w:rPr>
        <w:t>(</w:t>
      </w:r>
      <w:proofErr w:type="spellStart"/>
      <w:r w:rsidR="00E8337D" w:rsidRPr="00E948B0">
        <w:rPr>
          <w:rFonts w:ascii="Consolas" w:hAnsi="Consolas" w:cs="Times New Roman"/>
          <w:sz w:val="20"/>
          <w:szCs w:val="20"/>
        </w:rPr>
        <w:t>crs</w:t>
      </w:r>
      <w:proofErr w:type="spellEnd"/>
      <w:r w:rsidR="00E8337D" w:rsidRPr="00E948B0">
        <w:rPr>
          <w:rFonts w:ascii="Consolas" w:hAnsi="Consolas" w:cs="Times New Roman"/>
          <w:sz w:val="20"/>
          <w:szCs w:val="20"/>
        </w:rPr>
        <w:t xml:space="preserve"> = 3413) %&gt;% </w:t>
      </w:r>
    </w:p>
    <w:p w14:paraId="02AD1315" w14:textId="01FB0B7A"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E8337D" w:rsidRPr="00E948B0">
        <w:rPr>
          <w:rFonts w:ascii="Consolas" w:hAnsi="Consolas" w:cs="Times New Roman"/>
          <w:sz w:val="20"/>
          <w:szCs w:val="20"/>
        </w:rPr>
        <w:t>st_transform</w:t>
      </w:r>
      <w:proofErr w:type="spellEnd"/>
      <w:r w:rsidR="00E8337D" w:rsidRPr="00E948B0">
        <w:rPr>
          <w:rFonts w:ascii="Consolas" w:hAnsi="Consolas" w:cs="Times New Roman"/>
          <w:sz w:val="20"/>
          <w:szCs w:val="20"/>
        </w:rPr>
        <w:t>(</w:t>
      </w:r>
      <w:proofErr w:type="spellStart"/>
      <w:r w:rsidR="00E8337D" w:rsidRPr="00E948B0">
        <w:rPr>
          <w:rFonts w:ascii="Consolas" w:hAnsi="Consolas" w:cs="Times New Roman"/>
          <w:sz w:val="20"/>
          <w:szCs w:val="20"/>
        </w:rPr>
        <w:t>crs</w:t>
      </w:r>
      <w:proofErr w:type="spellEnd"/>
      <w:r w:rsidR="00E8337D" w:rsidRPr="00E948B0">
        <w:rPr>
          <w:rFonts w:ascii="Consolas" w:hAnsi="Consolas" w:cs="Times New Roman"/>
          <w:sz w:val="20"/>
          <w:szCs w:val="20"/>
        </w:rPr>
        <w:t xml:space="preserve"> = 4326) %&gt;% </w:t>
      </w:r>
    </w:p>
    <w:p w14:paraId="1856D2FF" w14:textId="50B756B2" w:rsidR="002F1CCE" w:rsidRPr="00E948B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E8337D" w:rsidRPr="00E948B0">
        <w:rPr>
          <w:rFonts w:ascii="Consolas" w:hAnsi="Consolas" w:cs="Times New Roman"/>
          <w:sz w:val="20"/>
          <w:szCs w:val="20"/>
        </w:rPr>
        <w:t>st_as_sf</w:t>
      </w:r>
      <w:proofErr w:type="spellEnd"/>
      <w:r w:rsidR="00E8337D" w:rsidRPr="00E948B0">
        <w:rPr>
          <w:rFonts w:ascii="Consolas" w:hAnsi="Consolas" w:cs="Times New Roman"/>
          <w:sz w:val="20"/>
          <w:szCs w:val="20"/>
        </w:rPr>
        <w:t>()</w:t>
      </w:r>
    </w:p>
    <w:p w14:paraId="718B41E0" w14:textId="77777777" w:rsidR="00E8337D" w:rsidRPr="0094106D" w:rsidRDefault="00E8337D" w:rsidP="002F458E">
      <w:pPr>
        <w:pStyle w:val="NoSpacing"/>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rPr>
      </w:pPr>
    </w:p>
    <w:p w14:paraId="55E93217" w14:textId="11BBC636" w:rsidR="002F1CCE" w:rsidRPr="002F458E" w:rsidRDefault="002F1CCE"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2F458E">
        <w:rPr>
          <w:rFonts w:ascii="Consolas" w:hAnsi="Consolas" w:cs="Times New Roman"/>
          <w:sz w:val="20"/>
          <w:szCs w:val="20"/>
        </w:rPr>
        <w:t xml:space="preserve"># Get the central coordinates </w:t>
      </w:r>
      <w:r w:rsidR="00FB5A6E" w:rsidRPr="002F458E">
        <w:rPr>
          <w:rFonts w:ascii="Consolas" w:hAnsi="Consolas" w:cs="Times New Roman"/>
          <w:sz w:val="20"/>
          <w:szCs w:val="20"/>
        </w:rPr>
        <w:t xml:space="preserve">for </w:t>
      </w:r>
      <w:r w:rsidRPr="002F458E">
        <w:rPr>
          <w:rFonts w:ascii="Consolas" w:hAnsi="Consolas" w:cs="Times New Roman"/>
          <w:sz w:val="20"/>
          <w:szCs w:val="20"/>
        </w:rPr>
        <w:t xml:space="preserve">each </w:t>
      </w:r>
      <w:r w:rsidR="00D66B3D" w:rsidRPr="002F458E">
        <w:rPr>
          <w:rFonts w:ascii="Consolas" w:hAnsi="Consolas" w:cs="Times New Roman"/>
          <w:sz w:val="20"/>
          <w:szCs w:val="20"/>
        </w:rPr>
        <w:t>of the 45</w:t>
      </w:r>
      <w:r w:rsidR="00C843FD" w:rsidRPr="002F458E">
        <w:rPr>
          <w:rFonts w:ascii="Consolas" w:hAnsi="Consolas" w:cs="Times New Roman"/>
          <w:sz w:val="20"/>
          <w:szCs w:val="20"/>
        </w:rPr>
        <w:t>5</w:t>
      </w:r>
      <w:r w:rsidR="00D66B3D" w:rsidRPr="002F458E">
        <w:rPr>
          <w:rFonts w:ascii="Consolas" w:hAnsi="Consolas" w:cs="Times New Roman"/>
          <w:sz w:val="20"/>
          <w:szCs w:val="20"/>
        </w:rPr>
        <w:t xml:space="preserve">7 </w:t>
      </w:r>
      <w:r w:rsidRPr="002F458E">
        <w:rPr>
          <w:rFonts w:ascii="Consolas" w:hAnsi="Consolas" w:cs="Times New Roman"/>
          <w:sz w:val="20"/>
          <w:szCs w:val="20"/>
        </w:rPr>
        <w:t>Landsat pixel</w:t>
      </w:r>
      <w:r w:rsidR="00D66B3D" w:rsidRPr="002F458E">
        <w:rPr>
          <w:rFonts w:ascii="Consolas" w:hAnsi="Consolas" w:cs="Times New Roman"/>
          <w:sz w:val="20"/>
          <w:szCs w:val="20"/>
        </w:rPr>
        <w:t>s</w:t>
      </w:r>
      <w:r w:rsidRPr="002F458E">
        <w:rPr>
          <w:rFonts w:ascii="Consolas" w:hAnsi="Consolas" w:cs="Times New Roman"/>
          <w:sz w:val="20"/>
          <w:szCs w:val="20"/>
        </w:rPr>
        <w:t xml:space="preserve"> in study area</w:t>
      </w:r>
    </w:p>
    <w:p w14:paraId="6E3371B2" w14:textId="7FF0F2B2" w:rsidR="002F1CCE" w:rsidRPr="0094106D" w:rsidRDefault="002F1CCE"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94106D">
        <w:rPr>
          <w:rFonts w:ascii="Consolas" w:hAnsi="Consolas" w:cs="Times New Roman"/>
          <w:sz w:val="20"/>
          <w:szCs w:val="20"/>
        </w:rPr>
        <w:t>aoi.pts</w:t>
      </w:r>
      <w:proofErr w:type="spellEnd"/>
      <w:r w:rsidRPr="0094106D">
        <w:rPr>
          <w:rFonts w:ascii="Consolas" w:hAnsi="Consolas" w:cs="Times New Roman"/>
          <w:sz w:val="20"/>
          <w:szCs w:val="20"/>
        </w:rPr>
        <w:t xml:space="preserve"> &lt;- </w:t>
      </w:r>
      <w:proofErr w:type="spellStart"/>
      <w:r w:rsidRPr="0094106D">
        <w:rPr>
          <w:rFonts w:ascii="Consolas" w:hAnsi="Consolas" w:cs="Times New Roman"/>
          <w:sz w:val="20"/>
          <w:szCs w:val="20"/>
        </w:rPr>
        <w:t>lsat_get_pixel_centers</w:t>
      </w:r>
      <w:proofErr w:type="spellEnd"/>
      <w:r w:rsidRPr="0094106D">
        <w:rPr>
          <w:rFonts w:ascii="Consolas" w:hAnsi="Consolas" w:cs="Times New Roman"/>
          <w:sz w:val="20"/>
          <w:szCs w:val="20"/>
        </w:rPr>
        <w:t>(</w:t>
      </w:r>
      <w:proofErr w:type="spellStart"/>
      <w:r w:rsidRPr="0094106D">
        <w:rPr>
          <w:rFonts w:ascii="Consolas" w:hAnsi="Consolas" w:cs="Times New Roman"/>
          <w:sz w:val="20"/>
          <w:szCs w:val="20"/>
        </w:rPr>
        <w:t>aoi.</w:t>
      </w:r>
      <w:r w:rsidR="003D7172" w:rsidRPr="0094106D">
        <w:rPr>
          <w:rFonts w:ascii="Consolas" w:hAnsi="Consolas" w:cs="Times New Roman"/>
          <w:sz w:val="20"/>
          <w:szCs w:val="20"/>
        </w:rPr>
        <w:t>poly</w:t>
      </w:r>
      <w:proofErr w:type="spellEnd"/>
      <w:r w:rsidRPr="0094106D">
        <w:rPr>
          <w:rFonts w:ascii="Consolas" w:hAnsi="Consolas" w:cs="Times New Roman"/>
          <w:sz w:val="20"/>
          <w:szCs w:val="20"/>
        </w:rPr>
        <w:t>)</w:t>
      </w:r>
    </w:p>
    <w:p w14:paraId="469DB598" w14:textId="77777777" w:rsidR="002F1CCE" w:rsidRPr="002F1CCE" w:rsidRDefault="002F1CCE" w:rsidP="002F458E">
      <w:pPr>
        <w:pStyle w:val="NoSpacing"/>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4"/>
          <w:szCs w:val="24"/>
        </w:rPr>
      </w:pPr>
    </w:p>
    <w:p w14:paraId="650E2EF2" w14:textId="77777777" w:rsidR="0094458F" w:rsidRDefault="002F1CCE"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2F458E">
        <w:rPr>
          <w:rFonts w:ascii="Consolas" w:hAnsi="Consolas" w:cs="Times New Roman"/>
          <w:sz w:val="20"/>
          <w:szCs w:val="20"/>
        </w:rPr>
        <w:t xml:space="preserve"># </w:t>
      </w:r>
      <w:r w:rsidR="003D7172" w:rsidRPr="002F458E">
        <w:rPr>
          <w:rFonts w:ascii="Consolas" w:hAnsi="Consolas" w:cs="Times New Roman"/>
          <w:sz w:val="20"/>
          <w:szCs w:val="20"/>
        </w:rPr>
        <w:t xml:space="preserve">Export </w:t>
      </w:r>
      <w:r w:rsidR="000213B5" w:rsidRPr="002F458E">
        <w:rPr>
          <w:rFonts w:ascii="Consolas" w:hAnsi="Consolas" w:cs="Times New Roman"/>
          <w:sz w:val="20"/>
          <w:szCs w:val="20"/>
        </w:rPr>
        <w:t xml:space="preserve">summer </w:t>
      </w:r>
      <w:r w:rsidRPr="002F458E">
        <w:rPr>
          <w:rFonts w:ascii="Consolas" w:hAnsi="Consolas" w:cs="Times New Roman"/>
          <w:sz w:val="20"/>
          <w:szCs w:val="20"/>
        </w:rPr>
        <w:t xml:space="preserve">Landsat surface reflectance measurements </w:t>
      </w:r>
      <w:r w:rsidR="00D66B3D" w:rsidRPr="002F458E">
        <w:rPr>
          <w:rFonts w:ascii="Consolas" w:hAnsi="Consolas" w:cs="Times New Roman"/>
          <w:sz w:val="20"/>
          <w:szCs w:val="20"/>
        </w:rPr>
        <w:t xml:space="preserve">for each pixel </w:t>
      </w:r>
      <w:r w:rsidR="003D7172" w:rsidRPr="002F458E">
        <w:rPr>
          <w:rFonts w:ascii="Consolas" w:hAnsi="Consolas" w:cs="Times New Roman"/>
          <w:sz w:val="20"/>
          <w:szCs w:val="20"/>
        </w:rPr>
        <w:t xml:space="preserve">to </w:t>
      </w:r>
      <w:r w:rsidR="000213B5" w:rsidRPr="002F458E">
        <w:rPr>
          <w:rFonts w:ascii="Consolas" w:hAnsi="Consolas" w:cs="Times New Roman"/>
          <w:sz w:val="20"/>
          <w:szCs w:val="20"/>
        </w:rPr>
        <w:t xml:space="preserve">a </w:t>
      </w:r>
      <w:r w:rsidR="0042225A" w:rsidRPr="002F458E">
        <w:rPr>
          <w:rFonts w:ascii="Consolas" w:hAnsi="Consolas" w:cs="Times New Roman"/>
          <w:sz w:val="20"/>
          <w:szCs w:val="20"/>
        </w:rPr>
        <w:t xml:space="preserve">folder </w:t>
      </w:r>
    </w:p>
    <w:p w14:paraId="2B4C72D8" w14:textId="4AC01CFE" w:rsidR="002F1CCE" w:rsidRPr="002F458E" w:rsidRDefault="0094458F"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r w:rsidR="0042225A" w:rsidRPr="002F458E">
        <w:rPr>
          <w:rFonts w:ascii="Consolas" w:hAnsi="Consolas" w:cs="Times New Roman"/>
          <w:sz w:val="20"/>
          <w:szCs w:val="20"/>
        </w:rPr>
        <w:t>called</w:t>
      </w:r>
      <w:r w:rsidR="00817E57" w:rsidRPr="002F458E">
        <w:rPr>
          <w:rFonts w:ascii="Consolas" w:hAnsi="Consolas" w:cs="Times New Roman"/>
          <w:sz w:val="20"/>
          <w:szCs w:val="20"/>
        </w:rPr>
        <w:t xml:space="preserve"> </w:t>
      </w:r>
      <w:r>
        <w:rPr>
          <w:rFonts w:ascii="Consolas" w:hAnsi="Consolas" w:cs="Times New Roman"/>
          <w:sz w:val="20"/>
          <w:szCs w:val="20"/>
        </w:rPr>
        <w:t>“</w:t>
      </w:r>
      <w:proofErr w:type="spellStart"/>
      <w:r w:rsidR="0042225A" w:rsidRPr="002F458E">
        <w:rPr>
          <w:rFonts w:ascii="Consolas" w:hAnsi="Consolas" w:cs="Times New Roman"/>
          <w:sz w:val="20"/>
          <w:szCs w:val="20"/>
        </w:rPr>
        <w:t>earth_engine</w:t>
      </w:r>
      <w:proofErr w:type="spellEnd"/>
      <w:r w:rsidR="00EF2C33" w:rsidRPr="002F458E">
        <w:rPr>
          <w:rFonts w:ascii="Consolas" w:hAnsi="Consolas" w:cs="Times New Roman"/>
          <w:sz w:val="20"/>
          <w:szCs w:val="20"/>
        </w:rPr>
        <w:t>/</w:t>
      </w:r>
      <w:proofErr w:type="spellStart"/>
      <w:r w:rsidR="00EF2C33" w:rsidRPr="002F458E">
        <w:rPr>
          <w:rFonts w:ascii="Consolas" w:hAnsi="Consolas" w:cs="Times New Roman"/>
          <w:sz w:val="20"/>
          <w:szCs w:val="20"/>
        </w:rPr>
        <w:t>lsat_disko</w:t>
      </w:r>
      <w:proofErr w:type="spellEnd"/>
      <w:r>
        <w:rPr>
          <w:rFonts w:ascii="Consolas" w:hAnsi="Consolas" w:cs="Times New Roman"/>
          <w:sz w:val="20"/>
          <w:szCs w:val="20"/>
        </w:rPr>
        <w:t>”</w:t>
      </w:r>
      <w:r w:rsidR="0042225A" w:rsidRPr="002F458E">
        <w:rPr>
          <w:rFonts w:ascii="Consolas" w:hAnsi="Consolas" w:cs="Times New Roman"/>
          <w:sz w:val="20"/>
          <w:szCs w:val="20"/>
        </w:rPr>
        <w:t xml:space="preserve"> on </w:t>
      </w:r>
      <w:r>
        <w:rPr>
          <w:rFonts w:ascii="Consolas" w:hAnsi="Consolas" w:cs="Times New Roman"/>
          <w:sz w:val="20"/>
          <w:szCs w:val="20"/>
        </w:rPr>
        <w:t xml:space="preserve">the user’s </w:t>
      </w:r>
      <w:r w:rsidR="003D7172" w:rsidRPr="002F458E">
        <w:rPr>
          <w:rFonts w:ascii="Consolas" w:hAnsi="Consolas" w:cs="Times New Roman"/>
          <w:sz w:val="20"/>
          <w:szCs w:val="20"/>
        </w:rPr>
        <w:t>Google</w:t>
      </w:r>
      <w:r w:rsidR="000213B5" w:rsidRPr="002F458E">
        <w:rPr>
          <w:rFonts w:ascii="Consolas" w:hAnsi="Consolas" w:cs="Times New Roman"/>
          <w:sz w:val="20"/>
          <w:szCs w:val="20"/>
        </w:rPr>
        <w:t xml:space="preserve"> </w:t>
      </w:r>
      <w:r w:rsidR="003D7172" w:rsidRPr="002F458E">
        <w:rPr>
          <w:rFonts w:ascii="Consolas" w:hAnsi="Consolas" w:cs="Times New Roman"/>
          <w:sz w:val="20"/>
          <w:szCs w:val="20"/>
        </w:rPr>
        <w:t>Drive</w:t>
      </w:r>
      <w:r w:rsidR="008A44EA" w:rsidRPr="002F458E">
        <w:rPr>
          <w:rFonts w:ascii="Consolas" w:hAnsi="Consolas" w:cs="Times New Roman"/>
          <w:sz w:val="20"/>
          <w:szCs w:val="20"/>
        </w:rPr>
        <w:t xml:space="preserve">. </w:t>
      </w:r>
    </w:p>
    <w:p w14:paraId="47C7C016" w14:textId="77777777" w:rsidR="00816270" w:rsidRDefault="002F1CCE"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94106D">
        <w:rPr>
          <w:rFonts w:ascii="Consolas" w:hAnsi="Consolas" w:cs="Times New Roman"/>
          <w:sz w:val="20"/>
          <w:szCs w:val="20"/>
        </w:rPr>
        <w:t>lsat_export_ts</w:t>
      </w:r>
      <w:proofErr w:type="spellEnd"/>
      <w:r w:rsidRPr="0094106D">
        <w:rPr>
          <w:rFonts w:ascii="Consolas" w:hAnsi="Consolas" w:cs="Times New Roman"/>
          <w:sz w:val="20"/>
          <w:szCs w:val="20"/>
        </w:rPr>
        <w:t>(</w:t>
      </w:r>
    </w:p>
    <w:p w14:paraId="1BF8BA0B" w14:textId="32AA2761"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2F1CCE" w:rsidRPr="0094106D">
        <w:rPr>
          <w:rFonts w:ascii="Consolas" w:hAnsi="Consolas" w:cs="Times New Roman"/>
          <w:sz w:val="20"/>
          <w:szCs w:val="20"/>
        </w:rPr>
        <w:t>pixel_coords_sf</w:t>
      </w:r>
      <w:proofErr w:type="spellEnd"/>
      <w:r w:rsidR="002F1CCE" w:rsidRPr="0094106D">
        <w:rPr>
          <w:rFonts w:ascii="Consolas" w:hAnsi="Consolas" w:cs="Times New Roman"/>
          <w:sz w:val="20"/>
          <w:szCs w:val="20"/>
        </w:rPr>
        <w:t xml:space="preserve"> = </w:t>
      </w:r>
      <w:proofErr w:type="spellStart"/>
      <w:r w:rsidR="002F1CCE" w:rsidRPr="0094106D">
        <w:rPr>
          <w:rFonts w:ascii="Consolas" w:hAnsi="Consolas" w:cs="Times New Roman"/>
          <w:sz w:val="20"/>
          <w:szCs w:val="20"/>
        </w:rPr>
        <w:t>aoi.pts</w:t>
      </w:r>
      <w:proofErr w:type="spellEnd"/>
      <w:r w:rsidR="002F1CCE" w:rsidRPr="0094106D">
        <w:rPr>
          <w:rFonts w:ascii="Consolas" w:hAnsi="Consolas" w:cs="Times New Roman"/>
          <w:sz w:val="20"/>
          <w:szCs w:val="20"/>
        </w:rPr>
        <w:t xml:space="preserve">, </w:t>
      </w:r>
    </w:p>
    <w:p w14:paraId="0C6045BC" w14:textId="223DEC01"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2F1CCE" w:rsidRPr="0094106D">
        <w:rPr>
          <w:rFonts w:ascii="Consolas" w:hAnsi="Consolas" w:cs="Times New Roman"/>
          <w:sz w:val="20"/>
          <w:szCs w:val="20"/>
        </w:rPr>
        <w:t>startJulian</w:t>
      </w:r>
      <w:proofErr w:type="spellEnd"/>
      <w:r w:rsidR="002F1CCE" w:rsidRPr="0094106D">
        <w:rPr>
          <w:rFonts w:ascii="Consolas" w:hAnsi="Consolas" w:cs="Times New Roman"/>
          <w:sz w:val="20"/>
          <w:szCs w:val="20"/>
        </w:rPr>
        <w:t xml:space="preserve"> = 1</w:t>
      </w:r>
      <w:r w:rsidR="0049567B">
        <w:rPr>
          <w:rFonts w:ascii="Consolas" w:hAnsi="Consolas" w:cs="Times New Roman"/>
          <w:sz w:val="20"/>
          <w:szCs w:val="20"/>
        </w:rPr>
        <w:t>5</w:t>
      </w:r>
      <w:r w:rsidR="002F1CCE" w:rsidRPr="0094106D">
        <w:rPr>
          <w:rFonts w:ascii="Consolas" w:hAnsi="Consolas" w:cs="Times New Roman"/>
          <w:sz w:val="20"/>
          <w:szCs w:val="20"/>
        </w:rPr>
        <w:t xml:space="preserve">2, </w:t>
      </w:r>
    </w:p>
    <w:p w14:paraId="147CDAC6" w14:textId="0BF2E8D8"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2F1CCE" w:rsidRPr="0094106D">
        <w:rPr>
          <w:rFonts w:ascii="Consolas" w:hAnsi="Consolas" w:cs="Times New Roman"/>
          <w:sz w:val="20"/>
          <w:szCs w:val="20"/>
        </w:rPr>
        <w:t>endJulian</w:t>
      </w:r>
      <w:proofErr w:type="spellEnd"/>
      <w:r w:rsidR="002F1CCE" w:rsidRPr="0094106D">
        <w:rPr>
          <w:rFonts w:ascii="Consolas" w:hAnsi="Consolas" w:cs="Times New Roman"/>
          <w:sz w:val="20"/>
          <w:szCs w:val="20"/>
        </w:rPr>
        <w:t xml:space="preserve"> = 2</w:t>
      </w:r>
      <w:r w:rsidR="0049567B">
        <w:rPr>
          <w:rFonts w:ascii="Consolas" w:hAnsi="Consolas" w:cs="Times New Roman"/>
          <w:sz w:val="20"/>
          <w:szCs w:val="20"/>
        </w:rPr>
        <w:t>7</w:t>
      </w:r>
      <w:r w:rsidR="002F1CCE" w:rsidRPr="0094106D">
        <w:rPr>
          <w:rFonts w:ascii="Consolas" w:hAnsi="Consolas" w:cs="Times New Roman"/>
          <w:sz w:val="20"/>
          <w:szCs w:val="20"/>
        </w:rPr>
        <w:t>3,</w:t>
      </w:r>
      <w:r w:rsidR="0042225A" w:rsidRPr="0094106D">
        <w:rPr>
          <w:rFonts w:ascii="Consolas" w:hAnsi="Consolas" w:cs="Times New Roman"/>
          <w:sz w:val="20"/>
          <w:szCs w:val="20"/>
        </w:rPr>
        <w:t xml:space="preserve"> </w:t>
      </w:r>
    </w:p>
    <w:p w14:paraId="046D9E24" w14:textId="611DBF0E" w:rsidR="00816270"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r w:rsidR="002F1CCE" w:rsidRPr="0094106D">
        <w:rPr>
          <w:rFonts w:ascii="Consolas" w:hAnsi="Consolas" w:cs="Times New Roman"/>
          <w:sz w:val="20"/>
          <w:szCs w:val="20"/>
        </w:rPr>
        <w:t>prefix = '</w:t>
      </w:r>
      <w:proofErr w:type="spellStart"/>
      <w:r w:rsidR="002F1CCE" w:rsidRPr="0094106D">
        <w:rPr>
          <w:rFonts w:ascii="Consolas" w:hAnsi="Consolas" w:cs="Times New Roman"/>
          <w:sz w:val="20"/>
          <w:szCs w:val="20"/>
        </w:rPr>
        <w:t>disko</w:t>
      </w:r>
      <w:proofErr w:type="spellEnd"/>
      <w:r w:rsidR="002F1CCE" w:rsidRPr="0094106D">
        <w:rPr>
          <w:rFonts w:ascii="Consolas" w:hAnsi="Consolas" w:cs="Times New Roman"/>
          <w:sz w:val="20"/>
          <w:szCs w:val="20"/>
        </w:rPr>
        <w:t xml:space="preserve">', </w:t>
      </w:r>
    </w:p>
    <w:p w14:paraId="6157698E" w14:textId="4B071790" w:rsidR="005B13AD"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proofErr w:type="spellStart"/>
      <w:r w:rsidR="002F1CCE" w:rsidRPr="0094106D">
        <w:rPr>
          <w:rFonts w:ascii="Consolas" w:hAnsi="Consolas" w:cs="Times New Roman"/>
          <w:sz w:val="20"/>
          <w:szCs w:val="20"/>
        </w:rPr>
        <w:t>drive_export_dir</w:t>
      </w:r>
      <w:proofErr w:type="spellEnd"/>
      <w:r w:rsidR="002F1CCE" w:rsidRPr="0094106D">
        <w:rPr>
          <w:rFonts w:ascii="Consolas" w:hAnsi="Consolas" w:cs="Times New Roman"/>
          <w:sz w:val="20"/>
          <w:szCs w:val="20"/>
        </w:rPr>
        <w:t xml:space="preserve"> = '</w:t>
      </w:r>
      <w:proofErr w:type="spellStart"/>
      <w:r w:rsidR="002F1CCE" w:rsidRPr="0094106D">
        <w:rPr>
          <w:rFonts w:ascii="Consolas" w:hAnsi="Consolas" w:cs="Times New Roman"/>
          <w:sz w:val="20"/>
          <w:szCs w:val="20"/>
        </w:rPr>
        <w:t>earth_engine</w:t>
      </w:r>
      <w:proofErr w:type="spellEnd"/>
      <w:r w:rsidR="00AA2D22">
        <w:rPr>
          <w:rFonts w:ascii="Consolas" w:hAnsi="Consolas" w:cs="Times New Roman"/>
          <w:sz w:val="20"/>
          <w:szCs w:val="20"/>
        </w:rPr>
        <w:t>/</w:t>
      </w:r>
      <w:proofErr w:type="spellStart"/>
      <w:r w:rsidR="00AA2D22">
        <w:rPr>
          <w:rFonts w:ascii="Consolas" w:hAnsi="Consolas" w:cs="Times New Roman"/>
          <w:sz w:val="20"/>
          <w:szCs w:val="20"/>
        </w:rPr>
        <w:t>lsat_disko</w:t>
      </w:r>
      <w:proofErr w:type="spellEnd"/>
      <w:r w:rsidR="002F1CCE" w:rsidRPr="0094106D">
        <w:rPr>
          <w:rFonts w:ascii="Consolas" w:hAnsi="Consolas" w:cs="Times New Roman"/>
          <w:sz w:val="20"/>
          <w:szCs w:val="20"/>
        </w:rPr>
        <w:t>')</w:t>
      </w:r>
    </w:p>
    <w:p w14:paraId="6A1FBB83" w14:textId="47781704" w:rsidR="005E4BF1"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6517DB7A" w14:textId="230474D6" w:rsidR="005E4BF1"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commentRangeStart w:id="18"/>
      <w:r>
        <w:rPr>
          <w:rFonts w:ascii="Consolas" w:hAnsi="Consolas" w:cs="Times New Roman"/>
          <w:sz w:val="20"/>
          <w:szCs w:val="20"/>
        </w:rPr>
        <w:t>??? Fill with code to retrieve files from Google drive?</w:t>
      </w:r>
      <w:commentRangeEnd w:id="18"/>
      <w:r w:rsidR="002F458E">
        <w:rPr>
          <w:rStyle w:val="CommentReference"/>
        </w:rPr>
        <w:commentReference w:id="18"/>
      </w:r>
    </w:p>
    <w:p w14:paraId="00C4E562" w14:textId="77777777" w:rsidR="005E4BF1" w:rsidRPr="0094106D" w:rsidRDefault="005E4BF1"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745E92C7" w14:textId="331B8119" w:rsidR="003934F7" w:rsidRDefault="003934F7" w:rsidP="00F751FB">
      <w:pPr>
        <w:pStyle w:val="NoSpacing"/>
        <w:rPr>
          <w:rFonts w:ascii="Times New Roman" w:hAnsi="Times New Roman" w:cs="Times New Roman"/>
          <w:sz w:val="24"/>
          <w:szCs w:val="24"/>
        </w:rPr>
      </w:pPr>
    </w:p>
    <w:p w14:paraId="3F807F73" w14:textId="5D824BA5" w:rsidR="003C7D0B" w:rsidDel="005E4BF1" w:rsidRDefault="003C7D0B" w:rsidP="00F751FB">
      <w:pPr>
        <w:pStyle w:val="NoSpacing"/>
        <w:rPr>
          <w:del w:id="19" w:author="Jakob Johann Assmann" w:date="2022-01-18T10:58:00Z"/>
          <w:rFonts w:ascii="Times New Roman" w:hAnsi="Times New Roman" w:cs="Times New Roman"/>
          <w:sz w:val="24"/>
          <w:szCs w:val="24"/>
        </w:rPr>
      </w:pPr>
    </w:p>
    <w:p w14:paraId="02013074" w14:textId="2E2ECB18" w:rsidR="003D7172" w:rsidRDefault="00AD0531" w:rsidP="00AD0531">
      <w:pPr>
        <w:pStyle w:val="Heading2"/>
      </w:pPr>
      <w:commentRangeStart w:id="20"/>
      <w:commentRangeStart w:id="21"/>
      <w:r>
        <w:t xml:space="preserve">Part 2: Derive vegetation greenness time series </w:t>
      </w:r>
      <w:r w:rsidR="00552762">
        <w:t xml:space="preserve">from the raw </w:t>
      </w:r>
      <w:r>
        <w:t>Landsat data</w:t>
      </w:r>
      <w:commentRangeEnd w:id="20"/>
      <w:r w:rsidR="00EB7B05">
        <w:rPr>
          <w:rStyle w:val="CommentReference"/>
          <w:rFonts w:asciiTheme="minorHAnsi" w:eastAsiaTheme="minorEastAsia" w:hAnsiTheme="minorHAnsi" w:cstheme="minorBidi"/>
          <w:i w:val="0"/>
        </w:rPr>
        <w:commentReference w:id="20"/>
      </w:r>
      <w:commentRangeEnd w:id="21"/>
      <w:r w:rsidR="00A94C0E">
        <w:rPr>
          <w:rStyle w:val="CommentReference"/>
          <w:rFonts w:asciiTheme="minorHAnsi" w:eastAsiaTheme="minorEastAsia" w:hAnsiTheme="minorHAnsi" w:cstheme="minorBidi"/>
          <w:i w:val="0"/>
        </w:rPr>
        <w:commentReference w:id="21"/>
      </w:r>
    </w:p>
    <w:p w14:paraId="7F47D8E6" w14:textId="696B4E87" w:rsidR="0094458F" w:rsidRDefault="00F07989" w:rsidP="0094458F">
      <w:pPr>
        <w:pStyle w:val="NoSpacing"/>
        <w:rPr>
          <w:rFonts w:ascii="Times New Roman" w:hAnsi="Times New Roman" w:cs="Times New Roman"/>
          <w:sz w:val="24"/>
          <w:szCs w:val="24"/>
        </w:rPr>
      </w:pPr>
      <w:r>
        <w:rPr>
          <w:rFonts w:ascii="Times New Roman" w:hAnsi="Times New Roman" w:cs="Times New Roman"/>
          <w:sz w:val="24"/>
          <w:szCs w:val="24"/>
        </w:rPr>
        <w:t>To derive the vegetation greenness time series from the</w:t>
      </w:r>
      <w:r w:rsidR="0094458F">
        <w:rPr>
          <w:rFonts w:ascii="Times New Roman" w:hAnsi="Times New Roman" w:cs="Times New Roman"/>
          <w:sz w:val="24"/>
          <w:szCs w:val="24"/>
        </w:rPr>
        <w:t xml:space="preserve"> raw exports </w:t>
      </w:r>
      <w:r>
        <w:rPr>
          <w:rFonts w:ascii="Times New Roman" w:hAnsi="Times New Roman" w:cs="Times New Roman"/>
          <w:sz w:val="24"/>
          <w:szCs w:val="24"/>
        </w:rPr>
        <w:t xml:space="preserve">of </w:t>
      </w:r>
      <w:r w:rsidR="0094458F">
        <w:rPr>
          <w:rFonts w:ascii="Times New Roman" w:hAnsi="Times New Roman" w:cs="Times New Roman"/>
          <w:sz w:val="24"/>
          <w:szCs w:val="24"/>
        </w:rPr>
        <w:t>Landsat time series</w:t>
      </w:r>
      <w:r w:rsidR="00FC5166">
        <w:rPr>
          <w:rFonts w:ascii="Times New Roman" w:hAnsi="Times New Roman" w:cs="Times New Roman"/>
          <w:sz w:val="24"/>
          <w:szCs w:val="24"/>
        </w:rPr>
        <w:t>,</w:t>
      </w:r>
      <w:r w:rsidR="0094458F">
        <w:rPr>
          <w:rFonts w:ascii="Times New Roman" w:hAnsi="Times New Roman" w:cs="Times New Roman"/>
          <w:sz w:val="24"/>
          <w:szCs w:val="24"/>
        </w:rPr>
        <w:t xml:space="preserve"> </w:t>
      </w:r>
      <w:r w:rsidR="00FC5166">
        <w:rPr>
          <w:rFonts w:ascii="Times New Roman" w:hAnsi="Times New Roman" w:cs="Times New Roman"/>
          <w:sz w:val="24"/>
          <w:szCs w:val="24"/>
        </w:rPr>
        <w:t>the records</w:t>
      </w:r>
      <w:r w:rsidR="0055286D">
        <w:rPr>
          <w:rFonts w:ascii="Times New Roman" w:hAnsi="Times New Roman" w:cs="Times New Roman"/>
          <w:sz w:val="24"/>
          <w:szCs w:val="24"/>
        </w:rPr>
        <w:t xml:space="preserve"> first need to be</w:t>
      </w:r>
      <w:r w:rsidR="0094458F">
        <w:rPr>
          <w:rFonts w:ascii="Times New Roman" w:hAnsi="Times New Roman" w:cs="Times New Roman"/>
          <w:sz w:val="24"/>
          <w:szCs w:val="24"/>
        </w:rPr>
        <w:t xml:space="preserve"> imported </w:t>
      </w:r>
      <w:r w:rsidR="00FC5166">
        <w:rPr>
          <w:rFonts w:ascii="Times New Roman" w:hAnsi="Times New Roman" w:cs="Times New Roman"/>
          <w:sz w:val="24"/>
          <w:szCs w:val="24"/>
        </w:rPr>
        <w:t xml:space="preserve">to R </w:t>
      </w:r>
      <w:r w:rsidR="0094458F">
        <w:rPr>
          <w:rFonts w:ascii="Times New Roman" w:hAnsi="Times New Roman" w:cs="Times New Roman"/>
          <w:sz w:val="24"/>
          <w:szCs w:val="24"/>
        </w:rPr>
        <w:t xml:space="preserve">as a </w:t>
      </w:r>
      <w:r w:rsidR="00193181" w:rsidRPr="00193181">
        <w:rPr>
          <w:rFonts w:ascii="Times New Roman" w:hAnsi="Times New Roman" w:cs="Times New Roman"/>
          <w:i/>
          <w:iCs/>
          <w:sz w:val="24"/>
          <w:szCs w:val="24"/>
        </w:rPr>
        <w:t>data.table</w:t>
      </w:r>
      <w:r w:rsidR="0094458F">
        <w:rPr>
          <w:rFonts w:ascii="Times New Roman" w:hAnsi="Times New Roman" w:cs="Times New Roman"/>
          <w:sz w:val="24"/>
          <w:szCs w:val="24"/>
        </w:rPr>
        <w:t xml:space="preserve"> object, re-formatted using </w:t>
      </w:r>
      <w:proofErr w:type="spellStart"/>
      <w:r w:rsidR="0094458F" w:rsidRPr="002F458E">
        <w:rPr>
          <w:rFonts w:ascii="Times New Roman" w:hAnsi="Times New Roman" w:cs="Times New Roman"/>
          <w:i/>
          <w:iCs/>
          <w:sz w:val="24"/>
          <w:szCs w:val="24"/>
        </w:rPr>
        <w:t>lsat_general_prep</w:t>
      </w:r>
      <w:proofErr w:type="spellEnd"/>
      <w:r w:rsidR="0094458F" w:rsidRPr="002F458E">
        <w:rPr>
          <w:rFonts w:ascii="Times New Roman" w:hAnsi="Times New Roman" w:cs="Times New Roman"/>
          <w:i/>
          <w:iCs/>
          <w:sz w:val="24"/>
          <w:szCs w:val="24"/>
        </w:rPr>
        <w:t>()</w:t>
      </w:r>
      <w:r w:rsidR="0094458F">
        <w:rPr>
          <w:rFonts w:ascii="Times New Roman" w:hAnsi="Times New Roman" w:cs="Times New Roman"/>
          <w:sz w:val="24"/>
          <w:szCs w:val="24"/>
        </w:rPr>
        <w:t xml:space="preserve"> and cleaned with </w:t>
      </w:r>
      <w:proofErr w:type="spellStart"/>
      <w:r w:rsidR="0094458F" w:rsidRPr="002F458E">
        <w:rPr>
          <w:rFonts w:ascii="Times New Roman" w:hAnsi="Times New Roman" w:cs="Times New Roman"/>
          <w:i/>
          <w:iCs/>
          <w:sz w:val="24"/>
          <w:szCs w:val="24"/>
        </w:rPr>
        <w:t>lsat_clean_data</w:t>
      </w:r>
      <w:proofErr w:type="spellEnd"/>
      <w:r w:rsidR="0094458F" w:rsidRPr="002F458E">
        <w:rPr>
          <w:rFonts w:ascii="Times New Roman" w:hAnsi="Times New Roman" w:cs="Times New Roman"/>
          <w:i/>
          <w:iCs/>
          <w:sz w:val="24"/>
          <w:szCs w:val="24"/>
        </w:rPr>
        <w:t>()</w:t>
      </w:r>
      <w:r w:rsidR="0094458F">
        <w:rPr>
          <w:rFonts w:ascii="Times New Roman" w:hAnsi="Times New Roman" w:cs="Times New Roman"/>
          <w:i/>
          <w:iCs/>
          <w:sz w:val="24"/>
          <w:szCs w:val="24"/>
        </w:rPr>
        <w:t xml:space="preserve"> </w:t>
      </w:r>
      <w:r w:rsidR="0094458F">
        <w:rPr>
          <w:rFonts w:ascii="Times New Roman" w:hAnsi="Times New Roman" w:cs="Times New Roman"/>
          <w:sz w:val="24"/>
          <w:szCs w:val="24"/>
        </w:rPr>
        <w:t>to filter out clouds, snow, and water, as well as radiometric and geometric errors (</w:t>
      </w:r>
      <w:r w:rsidR="000B4516">
        <w:rPr>
          <w:rFonts w:ascii="Times New Roman" w:hAnsi="Times New Roman" w:cs="Times New Roman"/>
          <w:sz w:val="24"/>
          <w:szCs w:val="24"/>
        </w:rPr>
        <w:t xml:space="preserve">Code </w:t>
      </w:r>
      <w:r w:rsidR="0094458F">
        <w:rPr>
          <w:rFonts w:ascii="Times New Roman" w:hAnsi="Times New Roman" w:cs="Times New Roman"/>
          <w:sz w:val="24"/>
          <w:szCs w:val="24"/>
        </w:rPr>
        <w:t xml:space="preserve">Box 2). </w:t>
      </w:r>
      <w:r w:rsidR="00FC5166">
        <w:rPr>
          <w:rFonts w:ascii="Times New Roman" w:hAnsi="Times New Roman" w:cs="Times New Roman"/>
          <w:sz w:val="24"/>
          <w:szCs w:val="24"/>
        </w:rPr>
        <w:t xml:space="preserve">For the study area on </w:t>
      </w:r>
      <w:proofErr w:type="spellStart"/>
      <w:r w:rsidR="00FC5166">
        <w:rPr>
          <w:rFonts w:ascii="Times New Roman" w:hAnsi="Times New Roman" w:cs="Times New Roman"/>
          <w:sz w:val="24"/>
          <w:szCs w:val="24"/>
        </w:rPr>
        <w:t>Disko</w:t>
      </w:r>
      <w:proofErr w:type="spellEnd"/>
      <w:r w:rsidR="00FC5166">
        <w:rPr>
          <w:rFonts w:ascii="Times New Roman" w:hAnsi="Times New Roman" w:cs="Times New Roman"/>
          <w:sz w:val="24"/>
          <w:szCs w:val="24"/>
        </w:rPr>
        <w:t xml:space="preserve"> Island, </w:t>
      </w:r>
      <w:proofErr w:type="spellStart"/>
      <w:r w:rsidR="00FC5166" w:rsidRPr="008A57B2">
        <w:rPr>
          <w:rFonts w:ascii="Times New Roman" w:hAnsi="Times New Roman" w:cs="Times New Roman"/>
          <w:i/>
          <w:iCs/>
          <w:sz w:val="24"/>
          <w:szCs w:val="24"/>
        </w:rPr>
        <w:t>lsat_clean_data</w:t>
      </w:r>
      <w:proofErr w:type="spellEnd"/>
      <w:r w:rsidR="00FC5166" w:rsidRPr="008A57B2">
        <w:rPr>
          <w:rFonts w:ascii="Times New Roman" w:hAnsi="Times New Roman" w:cs="Times New Roman"/>
          <w:i/>
          <w:iCs/>
          <w:sz w:val="24"/>
          <w:szCs w:val="24"/>
        </w:rPr>
        <w:t>()</w:t>
      </w:r>
      <w:r w:rsidR="00FC5166">
        <w:rPr>
          <w:rFonts w:ascii="Times New Roman" w:hAnsi="Times New Roman" w:cs="Times New Roman"/>
          <w:i/>
          <w:iCs/>
          <w:sz w:val="24"/>
          <w:szCs w:val="24"/>
        </w:rPr>
        <w:t xml:space="preserve"> </w:t>
      </w:r>
      <w:r w:rsidR="0094458F">
        <w:rPr>
          <w:rFonts w:ascii="Times New Roman" w:hAnsi="Times New Roman" w:cs="Times New Roman"/>
          <w:sz w:val="24"/>
          <w:szCs w:val="24"/>
        </w:rPr>
        <w:t>re</w:t>
      </w:r>
      <w:r w:rsidR="0094458F" w:rsidRPr="00817E57">
        <w:rPr>
          <w:rFonts w:ascii="Times New Roman" w:hAnsi="Times New Roman" w:cs="Times New Roman"/>
          <w:sz w:val="24"/>
          <w:szCs w:val="24"/>
        </w:rPr>
        <w:t xml:space="preserve">moved </w:t>
      </w:r>
      <w:r w:rsidR="0094458F" w:rsidRPr="002F458E">
        <w:rPr>
          <w:rFonts w:ascii="Times New Roman" w:hAnsi="Times New Roman" w:cs="Times New Roman"/>
          <w:sz w:val="24"/>
          <w:szCs w:val="24"/>
        </w:rPr>
        <w:t>1,817,683 of 2,452,693 observations (74.11%)</w:t>
      </w:r>
      <w:r w:rsidR="00FC5166">
        <w:rPr>
          <w:rFonts w:ascii="Times New Roman" w:hAnsi="Times New Roman" w:cs="Times New Roman"/>
          <w:sz w:val="24"/>
          <w:szCs w:val="24"/>
        </w:rPr>
        <w:t xml:space="preserve"> in the data cleaning process</w:t>
      </w:r>
      <w:r w:rsidR="0094458F">
        <w:rPr>
          <w:rFonts w:ascii="Times New Roman" w:hAnsi="Times New Roman" w:cs="Times New Roman"/>
          <w:sz w:val="24"/>
          <w:szCs w:val="24"/>
        </w:rPr>
        <w:t xml:space="preserve">. </w:t>
      </w:r>
      <w:r w:rsidR="0055286D">
        <w:rPr>
          <w:rFonts w:ascii="Times New Roman" w:hAnsi="Times New Roman" w:cs="Times New Roman"/>
          <w:sz w:val="24"/>
          <w:szCs w:val="24"/>
        </w:rPr>
        <w:t>The availability of Landsat observations for all point locations (“</w:t>
      </w:r>
      <w:proofErr w:type="spellStart"/>
      <w:r w:rsidR="0055286D">
        <w:rPr>
          <w:rFonts w:ascii="Times New Roman" w:hAnsi="Times New Roman" w:cs="Times New Roman"/>
          <w:sz w:val="24"/>
          <w:szCs w:val="24"/>
        </w:rPr>
        <w:t>sample.ids</w:t>
      </w:r>
      <w:proofErr w:type="spellEnd"/>
      <w:r w:rsidR="0055286D">
        <w:rPr>
          <w:rFonts w:ascii="Times New Roman" w:hAnsi="Times New Roman" w:cs="Times New Roman"/>
          <w:sz w:val="24"/>
          <w:szCs w:val="24"/>
        </w:rPr>
        <w:t xml:space="preserve">”) in the remaining dataset can then be visualized using </w:t>
      </w:r>
      <w:proofErr w:type="spellStart"/>
      <w:r w:rsidR="0055286D" w:rsidRPr="002F458E">
        <w:rPr>
          <w:rFonts w:ascii="Times New Roman" w:hAnsi="Times New Roman" w:cs="Times New Roman"/>
          <w:i/>
          <w:iCs/>
          <w:sz w:val="24"/>
          <w:szCs w:val="24"/>
        </w:rPr>
        <w:t>lsat_summarize_data_avail</w:t>
      </w:r>
      <w:proofErr w:type="spellEnd"/>
      <w:r w:rsidR="0055286D" w:rsidRPr="0055286D">
        <w:rPr>
          <w:rFonts w:ascii="Times New Roman" w:hAnsi="Times New Roman" w:cs="Times New Roman"/>
          <w:sz w:val="24"/>
          <w:szCs w:val="24"/>
        </w:rPr>
        <w:t>()</w:t>
      </w:r>
      <w:r w:rsidR="0055286D">
        <w:rPr>
          <w:rFonts w:ascii="Times New Roman" w:hAnsi="Times New Roman" w:cs="Times New Roman"/>
          <w:sz w:val="24"/>
          <w:szCs w:val="24"/>
        </w:rPr>
        <w:t xml:space="preserve">. In the case of the pixel </w:t>
      </w:r>
      <w:r w:rsidR="000B4516">
        <w:rPr>
          <w:rFonts w:ascii="Times New Roman" w:hAnsi="Times New Roman" w:cs="Times New Roman"/>
          <w:sz w:val="24"/>
          <w:szCs w:val="24"/>
        </w:rPr>
        <w:t>centers</w:t>
      </w:r>
      <w:r w:rsidR="0055286D">
        <w:rPr>
          <w:rFonts w:ascii="Times New Roman" w:hAnsi="Times New Roman" w:cs="Times New Roman"/>
          <w:sz w:val="24"/>
          <w:szCs w:val="24"/>
        </w:rPr>
        <w:t xml:space="preserve"> across the study area on </w:t>
      </w:r>
      <w:proofErr w:type="spellStart"/>
      <w:r w:rsidR="0055286D">
        <w:rPr>
          <w:rFonts w:ascii="Times New Roman" w:hAnsi="Times New Roman" w:cs="Times New Roman"/>
          <w:sz w:val="24"/>
          <w:szCs w:val="24"/>
        </w:rPr>
        <w:t>Disko</w:t>
      </w:r>
      <w:proofErr w:type="spellEnd"/>
      <w:r w:rsidR="0055286D">
        <w:rPr>
          <w:rFonts w:ascii="Times New Roman" w:hAnsi="Times New Roman" w:cs="Times New Roman"/>
          <w:sz w:val="24"/>
          <w:szCs w:val="24"/>
        </w:rPr>
        <w:t xml:space="preserve"> Island, the </w:t>
      </w:r>
      <w:r w:rsidR="00605B35">
        <w:rPr>
          <w:rFonts w:ascii="Times New Roman" w:hAnsi="Times New Roman" w:cs="Times New Roman"/>
          <w:sz w:val="24"/>
          <w:szCs w:val="24"/>
        </w:rPr>
        <w:t xml:space="preserve">number of observations </w:t>
      </w:r>
      <w:r w:rsidR="00FC5166">
        <w:rPr>
          <w:rFonts w:ascii="Times New Roman" w:hAnsi="Times New Roman" w:cs="Times New Roman"/>
          <w:sz w:val="24"/>
          <w:szCs w:val="24"/>
        </w:rPr>
        <w:t>is</w:t>
      </w:r>
      <w:r w:rsidR="00605B35">
        <w:rPr>
          <w:rFonts w:ascii="Times New Roman" w:hAnsi="Times New Roman" w:cs="Times New Roman"/>
          <w:sz w:val="24"/>
          <w:szCs w:val="24"/>
        </w:rPr>
        <w:t xml:space="preserve"> </w:t>
      </w:r>
      <w:r w:rsidR="0055286D">
        <w:rPr>
          <w:rFonts w:ascii="Times New Roman" w:hAnsi="Times New Roman" w:cs="Times New Roman"/>
          <w:sz w:val="24"/>
          <w:szCs w:val="24"/>
        </w:rPr>
        <w:t>poor before the year 2000</w:t>
      </w:r>
      <w:r w:rsidR="00605B35">
        <w:rPr>
          <w:rFonts w:ascii="Times New Roman" w:hAnsi="Times New Roman" w:cs="Times New Roman"/>
          <w:sz w:val="24"/>
          <w:szCs w:val="24"/>
        </w:rPr>
        <w:t xml:space="preserve"> </w:t>
      </w:r>
      <w:r w:rsidR="00FC5166">
        <w:rPr>
          <w:rFonts w:ascii="Times New Roman" w:hAnsi="Times New Roman" w:cs="Times New Roman"/>
          <w:sz w:val="24"/>
          <w:szCs w:val="24"/>
        </w:rPr>
        <w:t xml:space="preserve">- </w:t>
      </w:r>
      <w:r w:rsidR="00605B35">
        <w:rPr>
          <w:rFonts w:ascii="Times New Roman" w:hAnsi="Times New Roman" w:cs="Times New Roman"/>
          <w:sz w:val="24"/>
          <w:szCs w:val="24"/>
        </w:rPr>
        <w:t>as highlighted by the graph that is automatically generated by the function (Figure 3)</w:t>
      </w:r>
      <w:r w:rsidR="0055286D">
        <w:rPr>
          <w:rFonts w:ascii="Times New Roman" w:hAnsi="Times New Roman" w:cs="Times New Roman"/>
          <w:sz w:val="24"/>
          <w:szCs w:val="24"/>
        </w:rPr>
        <w:t xml:space="preserve">. </w:t>
      </w:r>
      <w:r w:rsidR="00605B35">
        <w:rPr>
          <w:rFonts w:ascii="Times New Roman" w:hAnsi="Times New Roman" w:cs="Times New Roman"/>
          <w:sz w:val="24"/>
          <w:szCs w:val="24"/>
        </w:rPr>
        <w:t>We</w:t>
      </w:r>
      <w:r w:rsidR="00FC5166">
        <w:rPr>
          <w:rFonts w:ascii="Times New Roman" w:hAnsi="Times New Roman" w:cs="Times New Roman"/>
          <w:sz w:val="24"/>
          <w:szCs w:val="24"/>
        </w:rPr>
        <w:t xml:space="preserve"> will</w:t>
      </w:r>
      <w:r w:rsidR="00605B35">
        <w:rPr>
          <w:rFonts w:ascii="Times New Roman" w:hAnsi="Times New Roman" w:cs="Times New Roman"/>
          <w:sz w:val="24"/>
          <w:szCs w:val="24"/>
        </w:rPr>
        <w:t xml:space="preserve"> keep this in mind for the</w:t>
      </w:r>
      <w:r w:rsidR="00552762">
        <w:rPr>
          <w:rFonts w:ascii="Times New Roman" w:hAnsi="Times New Roman" w:cs="Times New Roman"/>
          <w:sz w:val="24"/>
          <w:szCs w:val="24"/>
        </w:rPr>
        <w:t xml:space="preserve"> analysis of the </w:t>
      </w:r>
      <w:r w:rsidR="00605B35">
        <w:rPr>
          <w:rFonts w:ascii="Times New Roman" w:hAnsi="Times New Roman" w:cs="Times New Roman"/>
          <w:sz w:val="24"/>
          <w:szCs w:val="24"/>
        </w:rPr>
        <w:t xml:space="preserve">greenness time-series </w:t>
      </w:r>
      <w:r w:rsidR="00552762">
        <w:rPr>
          <w:rFonts w:ascii="Times New Roman" w:hAnsi="Times New Roman" w:cs="Times New Roman"/>
          <w:sz w:val="24"/>
          <w:szCs w:val="24"/>
        </w:rPr>
        <w:t xml:space="preserve">and </w:t>
      </w:r>
      <w:r w:rsidR="00FC5166">
        <w:rPr>
          <w:rFonts w:ascii="Times New Roman" w:hAnsi="Times New Roman" w:cs="Times New Roman"/>
          <w:sz w:val="24"/>
          <w:szCs w:val="24"/>
        </w:rPr>
        <w:t>it</w:t>
      </w:r>
      <w:r w:rsidR="00605B35">
        <w:rPr>
          <w:rFonts w:ascii="Times New Roman" w:hAnsi="Times New Roman" w:cs="Times New Roman"/>
          <w:sz w:val="24"/>
          <w:szCs w:val="24"/>
        </w:rPr>
        <w:t xml:space="preserve"> to the years between 2000 and 2020</w:t>
      </w:r>
      <w:r w:rsidR="00FC5166">
        <w:rPr>
          <w:rFonts w:ascii="Times New Roman" w:hAnsi="Times New Roman" w:cs="Times New Roman"/>
          <w:sz w:val="24"/>
          <w:szCs w:val="24"/>
        </w:rPr>
        <w:t xml:space="preserve"> later on</w:t>
      </w:r>
      <w:r w:rsidR="00605B35">
        <w:rPr>
          <w:rFonts w:ascii="Times New Roman" w:hAnsi="Times New Roman" w:cs="Times New Roman"/>
          <w:sz w:val="24"/>
          <w:szCs w:val="24"/>
        </w:rPr>
        <w:t xml:space="preserve">. </w:t>
      </w:r>
      <w:r w:rsidR="00FC5166">
        <w:rPr>
          <w:rFonts w:ascii="Times New Roman" w:hAnsi="Times New Roman" w:cs="Times New Roman"/>
          <w:sz w:val="24"/>
          <w:szCs w:val="24"/>
        </w:rPr>
        <w:t>Finally,</w:t>
      </w:r>
      <w:r w:rsidR="00552762">
        <w:rPr>
          <w:rFonts w:ascii="Times New Roman" w:hAnsi="Times New Roman" w:cs="Times New Roman"/>
          <w:sz w:val="24"/>
          <w:szCs w:val="24"/>
        </w:rPr>
        <w:t xml:space="preserve"> the NDVI is calculated using the </w:t>
      </w:r>
      <w:proofErr w:type="spellStart"/>
      <w:r w:rsidR="00552762" w:rsidRPr="00552762">
        <w:rPr>
          <w:rFonts w:ascii="Times New Roman" w:hAnsi="Times New Roman" w:cs="Times New Roman"/>
          <w:sz w:val="24"/>
          <w:szCs w:val="24"/>
        </w:rPr>
        <w:t>lsat_calc_spec_index</w:t>
      </w:r>
      <w:proofErr w:type="spellEnd"/>
      <w:r w:rsidR="00552762">
        <w:rPr>
          <w:rFonts w:ascii="Times New Roman" w:hAnsi="Times New Roman" w:cs="Times New Roman"/>
          <w:sz w:val="24"/>
          <w:szCs w:val="24"/>
        </w:rPr>
        <w:t xml:space="preserve">() function and the dataset is ready for the sensor cross-calibration and phenological modelling. </w:t>
      </w:r>
    </w:p>
    <w:p w14:paraId="76DE02DF" w14:textId="77777777" w:rsidR="00552762" w:rsidRPr="00817E57" w:rsidRDefault="00552762" w:rsidP="0094458F">
      <w:pPr>
        <w:pStyle w:val="NoSpacing"/>
        <w:rPr>
          <w:rFonts w:ascii="Times New Roman" w:hAnsi="Times New Roman" w:cs="Times New Roman"/>
          <w:i/>
          <w:iCs/>
          <w:sz w:val="24"/>
          <w:szCs w:val="24"/>
        </w:rPr>
      </w:pPr>
    </w:p>
    <w:p w14:paraId="2FE7EC11" w14:textId="11C1C2A9" w:rsidR="003D7172" w:rsidRPr="0094458F" w:rsidRDefault="000B4516" w:rsidP="00F751FB">
      <w:pPr>
        <w:pStyle w:val="NoSpacing"/>
        <w:rPr>
          <w:rFonts w:ascii="Times New Roman" w:hAnsi="Times New Roman" w:cs="Times New Roman"/>
          <w:sz w:val="24"/>
          <w:szCs w:val="24"/>
        </w:rPr>
      </w:pPr>
      <w:r>
        <w:rPr>
          <w:rFonts w:ascii="Times New Roman" w:hAnsi="Times New Roman" w:cs="Times New Roman"/>
          <w:sz w:val="24"/>
          <w:szCs w:val="24"/>
        </w:rPr>
        <w:t xml:space="preserve">Code </w:t>
      </w:r>
      <w:r w:rsidR="00552762">
        <w:rPr>
          <w:rFonts w:ascii="Times New Roman" w:hAnsi="Times New Roman" w:cs="Times New Roman"/>
          <w:sz w:val="24"/>
          <w:szCs w:val="24"/>
        </w:rPr>
        <w:t xml:space="preserve">Box 2: </w:t>
      </w:r>
      <w:r>
        <w:rPr>
          <w:rFonts w:ascii="Times New Roman" w:hAnsi="Times New Roman" w:cs="Times New Roman"/>
          <w:sz w:val="24"/>
          <w:szCs w:val="24"/>
        </w:rPr>
        <w:t>Derived</w:t>
      </w:r>
      <w:r w:rsidR="00552762">
        <w:rPr>
          <w:rFonts w:ascii="Times New Roman" w:hAnsi="Times New Roman" w:cs="Times New Roman"/>
          <w:sz w:val="24"/>
          <w:szCs w:val="24"/>
        </w:rPr>
        <w:t xml:space="preserve"> vegetation greenness time series from the raw Landsat data</w:t>
      </w:r>
    </w:p>
    <w:p w14:paraId="3B3790DA" w14:textId="77777777" w:rsidR="000B4516" w:rsidRDefault="000B4516" w:rsidP="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5DF9B6DA" w14:textId="14BB2FD2"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en-GB"/>
        </w:rPr>
      </w:pPr>
      <w:r w:rsidRPr="002F458E">
        <w:rPr>
          <w:rFonts w:ascii="Consolas" w:hAnsi="Consolas" w:cs="Times New Roman"/>
          <w:sz w:val="20"/>
          <w:szCs w:val="20"/>
          <w:lang w:val="en-GB"/>
        </w:rPr>
        <w:t xml:space="preserve"># </w:t>
      </w:r>
      <w:r w:rsidR="00552762" w:rsidRPr="002F458E">
        <w:rPr>
          <w:rFonts w:ascii="Consolas" w:hAnsi="Consolas" w:cs="Times New Roman"/>
          <w:sz w:val="20"/>
          <w:szCs w:val="20"/>
          <w:lang w:val="en-GB"/>
        </w:rPr>
        <w:t xml:space="preserve">Import CSV exported with GEE as </w:t>
      </w:r>
      <w:r w:rsidR="00193181" w:rsidRPr="00193181">
        <w:rPr>
          <w:rFonts w:ascii="Consolas" w:hAnsi="Consolas" w:cs="Times New Roman"/>
          <w:i/>
          <w:iCs/>
          <w:sz w:val="20"/>
          <w:szCs w:val="20"/>
          <w:lang w:val="en-GB"/>
        </w:rPr>
        <w:t>data.table</w:t>
      </w:r>
      <w:r w:rsidR="00552762" w:rsidRPr="002F458E">
        <w:rPr>
          <w:rFonts w:ascii="Consolas" w:hAnsi="Consolas" w:cs="Times New Roman"/>
          <w:sz w:val="20"/>
          <w:szCs w:val="20"/>
          <w:lang w:val="en-GB"/>
        </w:rPr>
        <w:t xml:space="preserve"> </w:t>
      </w:r>
    </w:p>
    <w:p w14:paraId="4FE8B744" w14:textId="0476EBB2"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data.files &lt;- list.files(‘~/earth_engine/</w:t>
      </w:r>
      <w:r w:rsidR="00AA2D22" w:rsidRPr="002F458E">
        <w:rPr>
          <w:rFonts w:ascii="Consolas" w:hAnsi="Consolas" w:cs="Times New Roman"/>
          <w:sz w:val="20"/>
          <w:szCs w:val="20"/>
          <w:lang w:val="da-DK"/>
        </w:rPr>
        <w:t>lsat_disko’</w:t>
      </w:r>
      <w:r w:rsidRPr="002F458E">
        <w:rPr>
          <w:rFonts w:ascii="Consolas" w:hAnsi="Consolas" w:cs="Times New Roman"/>
          <w:sz w:val="20"/>
          <w:szCs w:val="20"/>
          <w:lang w:val="da-DK"/>
        </w:rPr>
        <w:t>, full.names = T)</w:t>
      </w:r>
    </w:p>
    <w:p w14:paraId="2DCB7F06" w14:textId="77777777"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lsat.dt &lt;- do.call("rbind", lapply(data.files, fread))</w:t>
      </w:r>
    </w:p>
    <w:p w14:paraId="72D4E26B" w14:textId="77777777"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6BFF0985" w14:textId="466D7AC6"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en-GB"/>
        </w:rPr>
      </w:pPr>
      <w:r w:rsidRPr="002F458E">
        <w:rPr>
          <w:rFonts w:ascii="Consolas" w:hAnsi="Consolas" w:cs="Times New Roman"/>
          <w:sz w:val="20"/>
          <w:szCs w:val="20"/>
          <w:lang w:val="en-GB"/>
        </w:rPr>
        <w:t xml:space="preserve"># </w:t>
      </w:r>
      <w:r w:rsidR="00552762" w:rsidRPr="002F458E">
        <w:rPr>
          <w:rFonts w:ascii="Consolas" w:hAnsi="Consolas" w:cs="Times New Roman"/>
          <w:sz w:val="20"/>
          <w:szCs w:val="20"/>
          <w:lang w:val="en-GB"/>
        </w:rPr>
        <w:t>(Re-)f</w:t>
      </w:r>
      <w:r w:rsidRPr="002F458E">
        <w:rPr>
          <w:rFonts w:ascii="Consolas" w:hAnsi="Consolas" w:cs="Times New Roman"/>
          <w:sz w:val="20"/>
          <w:szCs w:val="20"/>
          <w:lang w:val="en-GB"/>
        </w:rPr>
        <w:t xml:space="preserve">ormat the </w:t>
      </w:r>
      <w:r w:rsidR="00552762" w:rsidRPr="002F458E">
        <w:rPr>
          <w:rFonts w:ascii="Consolas" w:hAnsi="Consolas" w:cs="Times New Roman"/>
          <w:sz w:val="20"/>
          <w:szCs w:val="20"/>
          <w:lang w:val="en-GB"/>
        </w:rPr>
        <w:t>imported raw</w:t>
      </w:r>
      <w:r w:rsidRPr="002F458E">
        <w:rPr>
          <w:rFonts w:ascii="Consolas" w:hAnsi="Consolas" w:cs="Times New Roman"/>
          <w:sz w:val="20"/>
          <w:szCs w:val="20"/>
          <w:lang w:val="en-GB"/>
        </w:rPr>
        <w:t xml:space="preserve"> data</w:t>
      </w:r>
    </w:p>
    <w:p w14:paraId="321D2DD3" w14:textId="77777777"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lsat.dt &lt;- lsat_general_prep(lsat.dt)</w:t>
      </w:r>
    </w:p>
    <w:p w14:paraId="2473D0E5" w14:textId="77777777"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760E7D15" w14:textId="3323219D" w:rsidR="00817E57"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 Clean data by filtering clouds, snow, and water, as well as radiometric and geometric errors.</w:t>
      </w:r>
    </w:p>
    <w:p w14:paraId="473CBFAE" w14:textId="77777777"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lsat.dt &lt;- lsat_clean_data(lsat.dt)</w:t>
      </w:r>
    </w:p>
    <w:p w14:paraId="00924171" w14:textId="2E904B1F" w:rsidR="008A44EA" w:rsidRPr="002F458E" w:rsidRDefault="008A44EA"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24327BC6" w14:textId="143D39FF" w:rsidR="006E6ACB" w:rsidRPr="002F458E" w:rsidRDefault="006E6ACB"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 Summarize the availability of Landsat data for each pixel</w:t>
      </w:r>
    </w:p>
    <w:p w14:paraId="709EB016" w14:textId="015EA42F" w:rsidR="006E6ACB" w:rsidRPr="002F458E" w:rsidRDefault="006E6ACB"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lsat_summarize_data_avail(lsat.dt)</w:t>
      </w:r>
    </w:p>
    <w:p w14:paraId="1E8926BD" w14:textId="1B9D4103" w:rsidR="006E6ACB" w:rsidRPr="002F458E" w:rsidRDefault="006E6ACB"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68E72303" w14:textId="77777777" w:rsidR="00552762" w:rsidRPr="002F458E" w:rsidRDefault="00552762"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 Compute the Normalized Difference Vegetation Index (NDVI)</w:t>
      </w:r>
    </w:p>
    <w:p w14:paraId="06370F3F" w14:textId="7058D35B" w:rsidR="00552762" w:rsidRPr="002F458E" w:rsidRDefault="00552762"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2F458E">
        <w:rPr>
          <w:rFonts w:ascii="Consolas" w:hAnsi="Consolas" w:cs="Times New Roman"/>
          <w:sz w:val="20"/>
          <w:szCs w:val="20"/>
          <w:lang w:val="da-DK"/>
        </w:rPr>
        <w:t>lsat.dt &lt;- lsat_calc_spec_index(lsat.dt, si = 'ndvi')</w:t>
      </w:r>
    </w:p>
    <w:p w14:paraId="1AB13A3B" w14:textId="77777777" w:rsidR="00552762" w:rsidRPr="0094106D" w:rsidRDefault="00552762" w:rsidP="002F458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68ED6437" w14:textId="77777777" w:rsidR="00552762" w:rsidRDefault="00552762" w:rsidP="006E6ACB">
      <w:pPr>
        <w:pStyle w:val="NoSpacing"/>
        <w:rPr>
          <w:rFonts w:ascii="Times New Roman" w:hAnsi="Times New Roman" w:cs="Times New Roman"/>
          <w:sz w:val="24"/>
          <w:szCs w:val="24"/>
        </w:rPr>
      </w:pPr>
    </w:p>
    <w:p w14:paraId="5B2FEDD4" w14:textId="52D4D876" w:rsidR="006E6ACB" w:rsidRDefault="00723E3F" w:rsidP="006E6ACB">
      <w:pPr>
        <w:pStyle w:val="NoSpacing"/>
        <w:rPr>
          <w:rFonts w:ascii="Times New Roman" w:hAnsi="Times New Roman" w:cs="Times New Roman"/>
          <w:sz w:val="24"/>
          <w:szCs w:val="24"/>
        </w:rPr>
      </w:pPr>
      <w:r>
        <w:rPr>
          <w:noProof/>
        </w:rPr>
        <w:lastRenderedPageBreak/>
        <w:drawing>
          <wp:inline distT="0" distB="0" distL="0" distR="0" wp14:anchorId="069B3DCB" wp14:editId="4BCB56FC">
            <wp:extent cx="5486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9B8CB3F" w14:textId="464C28AB" w:rsidR="006E6ACB" w:rsidRDefault="006E6ACB" w:rsidP="006E6ACB">
      <w:pPr>
        <w:pStyle w:val="NoSpacing"/>
        <w:rPr>
          <w:rFonts w:ascii="Times New Roman" w:hAnsi="Times New Roman" w:cs="Times New Roman"/>
          <w:sz w:val="24"/>
          <w:szCs w:val="24"/>
        </w:rPr>
      </w:pPr>
      <w:r>
        <w:rPr>
          <w:rFonts w:ascii="Times New Roman" w:hAnsi="Times New Roman" w:cs="Times New Roman"/>
          <w:sz w:val="24"/>
          <w:szCs w:val="24"/>
        </w:rPr>
        <w:t xml:space="preserve">Figure </w:t>
      </w:r>
      <w:r w:rsidR="00F84824">
        <w:rPr>
          <w:rFonts w:ascii="Times New Roman" w:hAnsi="Times New Roman" w:cs="Times New Roman"/>
          <w:sz w:val="24"/>
          <w:szCs w:val="24"/>
        </w:rPr>
        <w:t>3</w:t>
      </w:r>
      <w:r>
        <w:rPr>
          <w:rFonts w:ascii="Times New Roman" w:hAnsi="Times New Roman" w:cs="Times New Roman"/>
          <w:sz w:val="24"/>
          <w:szCs w:val="24"/>
        </w:rPr>
        <w:t xml:space="preserve">. </w:t>
      </w:r>
      <w:r w:rsidR="00FD63E5">
        <w:rPr>
          <w:rFonts w:ascii="Times New Roman" w:hAnsi="Times New Roman" w:cs="Times New Roman"/>
          <w:sz w:val="24"/>
          <w:szCs w:val="24"/>
        </w:rPr>
        <w:t xml:space="preserve">Availability of </w:t>
      </w:r>
      <w:r w:rsidR="00817E57">
        <w:rPr>
          <w:rFonts w:ascii="Times New Roman" w:hAnsi="Times New Roman" w:cs="Times New Roman"/>
          <w:sz w:val="24"/>
          <w:szCs w:val="24"/>
        </w:rPr>
        <w:t xml:space="preserve">quality-screened summer </w:t>
      </w:r>
      <w:r w:rsidR="00B2614B">
        <w:rPr>
          <w:rFonts w:ascii="Times New Roman" w:hAnsi="Times New Roman" w:cs="Times New Roman"/>
          <w:sz w:val="24"/>
          <w:szCs w:val="24"/>
        </w:rPr>
        <w:t>Landsat satellite observation</w:t>
      </w:r>
      <w:r w:rsidR="00FD63E5">
        <w:rPr>
          <w:rFonts w:ascii="Times New Roman" w:hAnsi="Times New Roman" w:cs="Times New Roman"/>
          <w:sz w:val="24"/>
          <w:szCs w:val="24"/>
        </w:rPr>
        <w:t>s</w:t>
      </w:r>
      <w:r w:rsidR="003E6880">
        <w:rPr>
          <w:rFonts w:ascii="Times New Roman" w:hAnsi="Times New Roman" w:cs="Times New Roman"/>
          <w:sz w:val="24"/>
          <w:szCs w:val="24"/>
        </w:rPr>
        <w:t xml:space="preserve"> </w:t>
      </w:r>
      <w:r w:rsidR="00FD63E5">
        <w:rPr>
          <w:rFonts w:ascii="Times New Roman" w:hAnsi="Times New Roman" w:cs="Times New Roman"/>
          <w:sz w:val="24"/>
          <w:szCs w:val="24"/>
        </w:rPr>
        <w:t xml:space="preserve">through time </w:t>
      </w:r>
      <w:r w:rsidR="00FB6DC3">
        <w:rPr>
          <w:rFonts w:ascii="Times New Roman" w:hAnsi="Times New Roman" w:cs="Times New Roman"/>
          <w:sz w:val="24"/>
          <w:szCs w:val="24"/>
        </w:rPr>
        <w:t xml:space="preserve">pooled </w:t>
      </w:r>
      <w:r w:rsidR="00B2614B">
        <w:rPr>
          <w:rFonts w:ascii="Times New Roman" w:hAnsi="Times New Roman" w:cs="Times New Roman"/>
          <w:sz w:val="24"/>
          <w:szCs w:val="24"/>
        </w:rPr>
        <w:t>across all sample locations in the study area</w:t>
      </w:r>
      <w:r w:rsidR="00FB6DC3">
        <w:rPr>
          <w:rFonts w:ascii="Times New Roman" w:hAnsi="Times New Roman" w:cs="Times New Roman"/>
          <w:sz w:val="24"/>
          <w:szCs w:val="24"/>
        </w:rPr>
        <w:t xml:space="preserve"> on </w:t>
      </w:r>
      <w:proofErr w:type="spellStart"/>
      <w:r w:rsidR="00FB6DC3">
        <w:rPr>
          <w:rFonts w:ascii="Times New Roman" w:hAnsi="Times New Roman" w:cs="Times New Roman"/>
          <w:sz w:val="24"/>
          <w:szCs w:val="24"/>
        </w:rPr>
        <w:t>Disko</w:t>
      </w:r>
      <w:proofErr w:type="spellEnd"/>
      <w:r w:rsidR="00FB6DC3">
        <w:rPr>
          <w:rFonts w:ascii="Times New Roman" w:hAnsi="Times New Roman" w:cs="Times New Roman"/>
          <w:sz w:val="24"/>
          <w:szCs w:val="24"/>
        </w:rPr>
        <w:t xml:space="preserve"> Island</w:t>
      </w:r>
      <w:r w:rsidR="00605B35">
        <w:rPr>
          <w:rFonts w:ascii="Times New Roman" w:hAnsi="Times New Roman" w:cs="Times New Roman"/>
          <w:sz w:val="24"/>
          <w:szCs w:val="24"/>
        </w:rPr>
        <w:t xml:space="preserve"> as returned by the </w:t>
      </w:r>
      <w:proofErr w:type="spellStart"/>
      <w:r w:rsidR="00605B35" w:rsidRPr="002F458E">
        <w:rPr>
          <w:rFonts w:ascii="Consolas" w:hAnsi="Consolas" w:cs="Times New Roman"/>
          <w:i/>
          <w:iCs/>
          <w:sz w:val="20"/>
          <w:szCs w:val="20"/>
        </w:rPr>
        <w:t>lsat_summarize_data_avail</w:t>
      </w:r>
      <w:proofErr w:type="spellEnd"/>
      <w:r w:rsidR="00605B35" w:rsidRPr="002F458E">
        <w:rPr>
          <w:rFonts w:ascii="Times New Roman" w:hAnsi="Times New Roman" w:cs="Times New Roman"/>
          <w:i/>
          <w:iCs/>
          <w:sz w:val="24"/>
          <w:szCs w:val="24"/>
        </w:rPr>
        <w:t>()</w:t>
      </w:r>
      <w:r w:rsidR="00605B35">
        <w:rPr>
          <w:rFonts w:ascii="Times New Roman" w:hAnsi="Times New Roman" w:cs="Times New Roman"/>
          <w:sz w:val="24"/>
          <w:szCs w:val="24"/>
        </w:rPr>
        <w:t xml:space="preserve"> function</w:t>
      </w:r>
      <w:r w:rsidR="00FB6DC3">
        <w:rPr>
          <w:rFonts w:ascii="Times New Roman" w:hAnsi="Times New Roman" w:cs="Times New Roman"/>
          <w:sz w:val="24"/>
          <w:szCs w:val="24"/>
        </w:rPr>
        <w:t xml:space="preserve">. </w:t>
      </w:r>
      <w:r w:rsidR="00D87B29">
        <w:rPr>
          <w:rFonts w:ascii="Times New Roman" w:hAnsi="Times New Roman" w:cs="Times New Roman"/>
          <w:sz w:val="24"/>
          <w:szCs w:val="24"/>
        </w:rPr>
        <w:t xml:space="preserve">Landsat 5, 7, and 8 were launched in </w:t>
      </w:r>
      <w:commentRangeStart w:id="22"/>
      <w:r w:rsidR="00D87B29">
        <w:rPr>
          <w:rFonts w:ascii="Times New Roman" w:hAnsi="Times New Roman" w:cs="Times New Roman"/>
          <w:sz w:val="24"/>
          <w:szCs w:val="24"/>
        </w:rPr>
        <w:t>1984, 1999, and 2013, respectively</w:t>
      </w:r>
      <w:commentRangeEnd w:id="22"/>
      <w:r w:rsidR="0055286D">
        <w:rPr>
          <w:rStyle w:val="CommentReference"/>
        </w:rPr>
        <w:commentReference w:id="22"/>
      </w:r>
      <w:r w:rsidR="00D87B29">
        <w:rPr>
          <w:rFonts w:ascii="Times New Roman" w:hAnsi="Times New Roman" w:cs="Times New Roman"/>
          <w:sz w:val="24"/>
          <w:szCs w:val="24"/>
        </w:rPr>
        <w:t xml:space="preserve">. </w:t>
      </w:r>
      <w:r w:rsidR="0055286D">
        <w:rPr>
          <w:rFonts w:ascii="Times New Roman" w:hAnsi="Times New Roman" w:cs="Times New Roman"/>
          <w:sz w:val="24"/>
          <w:szCs w:val="24"/>
        </w:rPr>
        <w:t xml:space="preserve">The </w:t>
      </w:r>
      <w:r w:rsidR="00605B35">
        <w:rPr>
          <w:rFonts w:ascii="Times New Roman" w:hAnsi="Times New Roman" w:cs="Times New Roman"/>
          <w:sz w:val="24"/>
          <w:szCs w:val="24"/>
        </w:rPr>
        <w:t xml:space="preserve">graph highlights a poor </w:t>
      </w:r>
      <w:r w:rsidR="0055286D">
        <w:rPr>
          <w:rFonts w:ascii="Times New Roman" w:hAnsi="Times New Roman" w:cs="Times New Roman"/>
          <w:sz w:val="24"/>
          <w:szCs w:val="24"/>
        </w:rPr>
        <w:t xml:space="preserve">availability of observations </w:t>
      </w:r>
      <w:r w:rsidR="00605B35">
        <w:rPr>
          <w:rFonts w:ascii="Times New Roman" w:hAnsi="Times New Roman" w:cs="Times New Roman"/>
          <w:sz w:val="24"/>
          <w:szCs w:val="24"/>
        </w:rPr>
        <w:t xml:space="preserve">before the year 2000. </w:t>
      </w:r>
    </w:p>
    <w:p w14:paraId="45F965B8" w14:textId="637F1BC3" w:rsidR="006E6ACB" w:rsidDel="00552762" w:rsidRDefault="006E6ACB" w:rsidP="006E6ACB">
      <w:pPr>
        <w:pStyle w:val="NoSpacing"/>
        <w:rPr>
          <w:del w:id="23" w:author="Jakob Johann Assmann" w:date="2022-01-18T11:39:00Z"/>
          <w:rFonts w:ascii="Times New Roman" w:hAnsi="Times New Roman" w:cs="Times New Roman"/>
          <w:sz w:val="24"/>
          <w:szCs w:val="24"/>
        </w:rPr>
      </w:pPr>
    </w:p>
    <w:p w14:paraId="537A1C5B" w14:textId="6865F756" w:rsidR="00941058" w:rsidRDefault="00941058" w:rsidP="008A44EA">
      <w:pPr>
        <w:pStyle w:val="NoSpacing"/>
        <w:rPr>
          <w:rFonts w:ascii="Consolas" w:hAnsi="Consolas" w:cs="Times New Roman"/>
          <w:sz w:val="24"/>
          <w:szCs w:val="24"/>
        </w:rPr>
      </w:pPr>
    </w:p>
    <w:p w14:paraId="2ACE8532" w14:textId="2DF41E8A" w:rsidR="00605B35" w:rsidRPr="0088022B" w:rsidRDefault="00605B35" w:rsidP="008A44EA">
      <w:pPr>
        <w:pStyle w:val="NoSpacing"/>
        <w:rPr>
          <w:rFonts w:ascii="Times New Roman" w:hAnsi="Times New Roman" w:cs="Times New Roman"/>
          <w:i/>
          <w:iCs/>
          <w:sz w:val="24"/>
          <w:szCs w:val="24"/>
        </w:rPr>
      </w:pPr>
      <w:commentRangeStart w:id="24"/>
      <w:r w:rsidRPr="00A631AD">
        <w:rPr>
          <w:rFonts w:ascii="Times New Roman" w:hAnsi="Times New Roman" w:cs="Times New Roman"/>
          <w:i/>
          <w:iCs/>
          <w:sz w:val="24"/>
          <w:szCs w:val="24"/>
        </w:rPr>
        <w:t>Part 3: Cross-calibration and phenological modelling</w:t>
      </w:r>
      <w:commentRangeEnd w:id="24"/>
      <w:r w:rsidR="000F793A" w:rsidRPr="00352A04">
        <w:rPr>
          <w:rFonts w:ascii="Times New Roman" w:hAnsi="Times New Roman" w:cs="Times New Roman"/>
          <w:i/>
          <w:iCs/>
          <w:sz w:val="24"/>
          <w:szCs w:val="24"/>
        </w:rPr>
        <w:commentReference w:id="24"/>
      </w:r>
    </w:p>
    <w:p w14:paraId="6E20E907" w14:textId="5422525B" w:rsidR="00EC0F30" w:rsidRPr="006B0E2B" w:rsidRDefault="000F793A" w:rsidP="003A6063">
      <w:pPr>
        <w:pStyle w:val="NoSpacing"/>
        <w:rPr>
          <w:rFonts w:ascii="Times New Roman" w:hAnsi="Times New Roman" w:cs="Times New Roman"/>
          <w:sz w:val="24"/>
          <w:szCs w:val="24"/>
        </w:rPr>
      </w:pPr>
      <w:r>
        <w:rPr>
          <w:rFonts w:ascii="Times New Roman" w:hAnsi="Times New Roman" w:cs="Times New Roman"/>
          <w:sz w:val="24"/>
          <w:szCs w:val="24"/>
        </w:rPr>
        <w:t xml:space="preserve">The derived NDVI time series then need to be </w:t>
      </w:r>
      <w:r w:rsidR="00695F3C">
        <w:rPr>
          <w:rFonts w:ascii="Times New Roman" w:hAnsi="Times New Roman" w:cs="Times New Roman"/>
          <w:sz w:val="24"/>
          <w:szCs w:val="24"/>
        </w:rPr>
        <w:t>calibrated</w:t>
      </w:r>
      <w:r>
        <w:rPr>
          <w:rFonts w:ascii="Times New Roman" w:hAnsi="Times New Roman" w:cs="Times New Roman"/>
          <w:sz w:val="24"/>
          <w:szCs w:val="24"/>
        </w:rPr>
        <w:t xml:space="preserve"> across the different </w:t>
      </w:r>
      <w:proofErr w:type="spellStart"/>
      <w:r>
        <w:rPr>
          <w:rFonts w:ascii="Times New Roman" w:hAnsi="Times New Roman" w:cs="Times New Roman"/>
          <w:sz w:val="24"/>
          <w:szCs w:val="24"/>
        </w:rPr>
        <w:t>landsat</w:t>
      </w:r>
      <w:proofErr w:type="spellEnd"/>
      <w:r>
        <w:rPr>
          <w:rFonts w:ascii="Times New Roman" w:hAnsi="Times New Roman" w:cs="Times New Roman"/>
          <w:sz w:val="24"/>
          <w:szCs w:val="24"/>
        </w:rPr>
        <w:t xml:space="preserve"> sensors</w:t>
      </w:r>
      <w:r w:rsidR="00FC5166">
        <w:rPr>
          <w:rFonts w:ascii="Times New Roman" w:hAnsi="Times New Roman" w:cs="Times New Roman"/>
          <w:sz w:val="24"/>
          <w:szCs w:val="24"/>
        </w:rPr>
        <w:t>,</w:t>
      </w:r>
      <w:r>
        <w:rPr>
          <w:rFonts w:ascii="Times New Roman" w:hAnsi="Times New Roman" w:cs="Times New Roman"/>
          <w:sz w:val="24"/>
          <w:szCs w:val="24"/>
        </w:rPr>
        <w:t xml:space="preserve"> and the peak-season NDVI estimated using the phenological </w:t>
      </w:r>
      <w:r w:rsidR="00FC5166">
        <w:rPr>
          <w:rFonts w:ascii="Times New Roman" w:hAnsi="Times New Roman" w:cs="Times New Roman"/>
          <w:sz w:val="24"/>
          <w:szCs w:val="24"/>
        </w:rPr>
        <w:t>modelling approach</w:t>
      </w:r>
      <w:r>
        <w:rPr>
          <w:rFonts w:ascii="Times New Roman" w:hAnsi="Times New Roman" w:cs="Times New Roman"/>
          <w:sz w:val="24"/>
          <w:szCs w:val="24"/>
        </w:rPr>
        <w:t xml:space="preserve"> (</w:t>
      </w:r>
      <w:r w:rsidR="000B4516">
        <w:rPr>
          <w:rFonts w:ascii="Times New Roman" w:hAnsi="Times New Roman" w:cs="Times New Roman"/>
          <w:sz w:val="24"/>
          <w:szCs w:val="24"/>
        </w:rPr>
        <w:t xml:space="preserve">Code </w:t>
      </w:r>
      <w:r>
        <w:rPr>
          <w:rFonts w:ascii="Times New Roman" w:hAnsi="Times New Roman" w:cs="Times New Roman"/>
          <w:sz w:val="24"/>
          <w:szCs w:val="24"/>
        </w:rPr>
        <w:t xml:space="preserve">Box 3). We start by cross calibrating the time-series using </w:t>
      </w:r>
      <w:proofErr w:type="spellStart"/>
      <w:r w:rsidRPr="0088022B">
        <w:rPr>
          <w:rFonts w:ascii="Times New Roman" w:hAnsi="Times New Roman" w:cs="Times New Roman"/>
          <w:i/>
          <w:iCs/>
          <w:sz w:val="24"/>
          <w:szCs w:val="24"/>
        </w:rPr>
        <w:t>lsat_calibrate_rf</w:t>
      </w:r>
      <w:proofErr w:type="spellEnd"/>
      <w:r w:rsidRPr="0088022B">
        <w:rPr>
          <w:rFonts w:ascii="Times New Roman" w:hAnsi="Times New Roman" w:cs="Times New Roman"/>
          <w:i/>
          <w:iCs/>
          <w:sz w:val="24"/>
          <w:szCs w:val="24"/>
        </w:rPr>
        <w:t>()</w:t>
      </w:r>
      <w:r>
        <w:rPr>
          <w:rFonts w:ascii="Times New Roman" w:hAnsi="Times New Roman" w:cs="Times New Roman"/>
          <w:sz w:val="24"/>
          <w:szCs w:val="24"/>
        </w:rPr>
        <w:t xml:space="preserve">. As the number of observations in the </w:t>
      </w:r>
      <w:proofErr w:type="spellStart"/>
      <w:r>
        <w:rPr>
          <w:rFonts w:ascii="Times New Roman" w:hAnsi="Times New Roman" w:cs="Times New Roman"/>
          <w:sz w:val="24"/>
          <w:szCs w:val="24"/>
        </w:rPr>
        <w:t>Disko</w:t>
      </w:r>
      <w:proofErr w:type="spellEnd"/>
      <w:r>
        <w:rPr>
          <w:rFonts w:ascii="Times New Roman" w:hAnsi="Times New Roman" w:cs="Times New Roman"/>
          <w:sz w:val="24"/>
          <w:szCs w:val="24"/>
        </w:rPr>
        <w:t xml:space="preserve"> Island dataset is too small to calibrate the random forest models</w:t>
      </w:r>
      <w:r w:rsidR="00695F3C">
        <w:rPr>
          <w:rFonts w:ascii="Times New Roman" w:hAnsi="Times New Roman" w:cs="Times New Roman"/>
          <w:sz w:val="24"/>
          <w:szCs w:val="24"/>
        </w:rPr>
        <w:t xml:space="preserve"> effectively</w:t>
      </w:r>
      <w:r>
        <w:rPr>
          <w:rFonts w:ascii="Times New Roman" w:hAnsi="Times New Roman" w:cs="Times New Roman"/>
          <w:sz w:val="24"/>
          <w:szCs w:val="24"/>
        </w:rPr>
        <w:t xml:space="preserve">, we use the dataset of high latitude observations shipped with the dataset for this purpose </w:t>
      </w:r>
      <w:commentRangeStart w:id="25"/>
      <w:r>
        <w:rPr>
          <w:rFonts w:ascii="Times New Roman" w:hAnsi="Times New Roman" w:cs="Times New Roman"/>
          <w:sz w:val="24"/>
          <w:szCs w:val="24"/>
        </w:rPr>
        <w:t>to bolster up the observations</w:t>
      </w:r>
      <w:commentRangeEnd w:id="25"/>
      <w:r w:rsidR="00695F3C">
        <w:rPr>
          <w:rStyle w:val="CommentReference"/>
        </w:rPr>
        <w:commentReference w:id="25"/>
      </w:r>
      <w:r>
        <w:rPr>
          <w:rFonts w:ascii="Times New Roman" w:hAnsi="Times New Roman" w:cs="Times New Roman"/>
          <w:sz w:val="24"/>
          <w:szCs w:val="24"/>
        </w:rPr>
        <w:t xml:space="preserve">. </w:t>
      </w:r>
      <w:r w:rsidR="00695F3C">
        <w:rPr>
          <w:rFonts w:ascii="Times New Roman" w:hAnsi="Times New Roman" w:cs="Times New Roman"/>
          <w:sz w:val="24"/>
          <w:szCs w:val="24"/>
        </w:rPr>
        <w:t xml:space="preserve">The </w:t>
      </w:r>
      <w:r w:rsidR="00FC5166">
        <w:rPr>
          <w:rFonts w:ascii="Times New Roman" w:hAnsi="Times New Roman" w:cs="Times New Roman"/>
          <w:sz w:val="24"/>
          <w:szCs w:val="24"/>
        </w:rPr>
        <w:t xml:space="preserve">function </w:t>
      </w:r>
      <w:commentRangeStart w:id="26"/>
      <w:r w:rsidR="00695F3C">
        <w:rPr>
          <w:rFonts w:ascii="Times New Roman" w:hAnsi="Times New Roman" w:cs="Times New Roman"/>
          <w:sz w:val="24"/>
          <w:szCs w:val="24"/>
        </w:rPr>
        <w:t>saves the models in a specified output dir</w:t>
      </w:r>
      <w:r w:rsidR="000B4516">
        <w:rPr>
          <w:rFonts w:ascii="Times New Roman" w:hAnsi="Times New Roman" w:cs="Times New Roman"/>
          <w:sz w:val="24"/>
          <w:szCs w:val="24"/>
        </w:rPr>
        <w:t>ectory</w:t>
      </w:r>
      <w:r w:rsidR="00695F3C">
        <w:rPr>
          <w:rFonts w:ascii="Times New Roman" w:hAnsi="Times New Roman" w:cs="Times New Roman"/>
          <w:sz w:val="24"/>
          <w:szCs w:val="24"/>
        </w:rPr>
        <w:t xml:space="preserve"> </w:t>
      </w:r>
      <w:commentRangeEnd w:id="26"/>
      <w:r w:rsidR="00FC5166">
        <w:rPr>
          <w:rStyle w:val="CommentReference"/>
        </w:rPr>
        <w:commentReference w:id="26"/>
      </w:r>
      <w:r w:rsidR="00695F3C">
        <w:rPr>
          <w:rFonts w:ascii="Times New Roman" w:hAnsi="Times New Roman" w:cs="Times New Roman"/>
          <w:sz w:val="24"/>
          <w:szCs w:val="24"/>
        </w:rPr>
        <w:t xml:space="preserve">and generates a series of graphs (Figure 4) and tabular data (Table 3) that help with evaluating the final model’s performance. As </w:t>
      </w:r>
      <w:r w:rsidR="00EC0F30">
        <w:rPr>
          <w:rFonts w:ascii="Times New Roman" w:hAnsi="Times New Roman" w:cs="Times New Roman"/>
          <w:sz w:val="24"/>
          <w:szCs w:val="24"/>
        </w:rPr>
        <w:t>desired</w:t>
      </w:r>
      <w:r w:rsidR="00143A07">
        <w:rPr>
          <w:rFonts w:ascii="Times New Roman" w:hAnsi="Times New Roman" w:cs="Times New Roman"/>
          <w:sz w:val="24"/>
          <w:szCs w:val="24"/>
        </w:rPr>
        <w:t>,</w:t>
      </w:r>
      <w:r w:rsidR="00695F3C">
        <w:rPr>
          <w:rFonts w:ascii="Times New Roman" w:hAnsi="Times New Roman" w:cs="Times New Roman"/>
          <w:sz w:val="24"/>
          <w:szCs w:val="24"/>
        </w:rPr>
        <w:t xml:space="preserve"> the</w:t>
      </w:r>
      <w:r w:rsidR="00143A07">
        <w:rPr>
          <w:rFonts w:ascii="Times New Roman" w:hAnsi="Times New Roman" w:cs="Times New Roman"/>
          <w:sz w:val="24"/>
          <w:szCs w:val="24"/>
        </w:rPr>
        <w:t xml:space="preserve"> </w:t>
      </w:r>
      <w:r w:rsidR="00EC0F30">
        <w:rPr>
          <w:rFonts w:ascii="Times New Roman" w:hAnsi="Times New Roman" w:cs="Times New Roman"/>
          <w:sz w:val="24"/>
          <w:szCs w:val="24"/>
        </w:rPr>
        <w:t>calibration reduced the median bias</w:t>
      </w:r>
      <w:r w:rsidR="00143A07">
        <w:rPr>
          <w:rFonts w:ascii="Times New Roman" w:hAnsi="Times New Roman" w:cs="Times New Roman"/>
          <w:sz w:val="24"/>
          <w:szCs w:val="24"/>
        </w:rPr>
        <w:t xml:space="preserve"> between</w:t>
      </w:r>
      <w:r w:rsidR="00EC0F30">
        <w:rPr>
          <w:rFonts w:ascii="Times New Roman" w:hAnsi="Times New Roman" w:cs="Times New Roman"/>
          <w:sz w:val="24"/>
          <w:szCs w:val="24"/>
        </w:rPr>
        <w:t xml:space="preserve"> the</w:t>
      </w:r>
      <w:r w:rsidR="00143A07">
        <w:rPr>
          <w:rFonts w:ascii="Times New Roman" w:hAnsi="Times New Roman" w:cs="Times New Roman"/>
          <w:sz w:val="24"/>
          <w:szCs w:val="24"/>
        </w:rPr>
        <w:t xml:space="preserve"> Landsat 7</w:t>
      </w:r>
      <w:r w:rsidR="00EC0F30">
        <w:rPr>
          <w:rFonts w:ascii="Times New Roman" w:hAnsi="Times New Roman" w:cs="Times New Roman"/>
          <w:sz w:val="24"/>
          <w:szCs w:val="24"/>
        </w:rPr>
        <w:t xml:space="preserve"> observations</w:t>
      </w:r>
      <w:r w:rsidR="00143A07">
        <w:rPr>
          <w:rFonts w:ascii="Times New Roman" w:hAnsi="Times New Roman" w:cs="Times New Roman"/>
          <w:sz w:val="24"/>
          <w:szCs w:val="24"/>
        </w:rPr>
        <w:t xml:space="preserve"> and the Landsat 5 and 8 observations </w:t>
      </w:r>
      <w:r w:rsidR="00EC0F30">
        <w:rPr>
          <w:rFonts w:ascii="Times New Roman" w:hAnsi="Times New Roman" w:cs="Times New Roman"/>
          <w:sz w:val="24"/>
          <w:szCs w:val="24"/>
        </w:rPr>
        <w:t>visually (Figure 4) and statistically (Table 3)</w:t>
      </w:r>
      <w:r w:rsidR="00143A07">
        <w:rPr>
          <w:rFonts w:ascii="Times New Roman" w:hAnsi="Times New Roman" w:cs="Times New Roman"/>
          <w:sz w:val="24"/>
          <w:szCs w:val="24"/>
        </w:rPr>
        <w:t>.</w:t>
      </w:r>
      <w:r w:rsidR="00B35AFF">
        <w:rPr>
          <w:rFonts w:ascii="Times New Roman" w:hAnsi="Times New Roman" w:cs="Times New Roman"/>
          <w:sz w:val="24"/>
          <w:szCs w:val="24"/>
        </w:rPr>
        <w:t xml:space="preserve"> Next, we fit phenological models to the calibrated </w:t>
      </w:r>
      <w:proofErr w:type="spellStart"/>
      <w:r w:rsidR="00B35AFF">
        <w:rPr>
          <w:rFonts w:ascii="Times New Roman" w:hAnsi="Times New Roman" w:cs="Times New Roman"/>
          <w:sz w:val="24"/>
          <w:szCs w:val="24"/>
        </w:rPr>
        <w:t>Di</w:t>
      </w:r>
      <w:r w:rsidR="000B4516">
        <w:rPr>
          <w:rFonts w:ascii="Times New Roman" w:hAnsi="Times New Roman" w:cs="Times New Roman"/>
          <w:sz w:val="24"/>
          <w:szCs w:val="24"/>
        </w:rPr>
        <w:t>s</w:t>
      </w:r>
      <w:r w:rsidR="00B35AFF">
        <w:rPr>
          <w:rFonts w:ascii="Times New Roman" w:hAnsi="Times New Roman" w:cs="Times New Roman"/>
          <w:sz w:val="24"/>
          <w:szCs w:val="24"/>
        </w:rPr>
        <w:t>ko</w:t>
      </w:r>
      <w:proofErr w:type="spellEnd"/>
      <w:r w:rsidR="00B35AFF">
        <w:rPr>
          <w:rFonts w:ascii="Times New Roman" w:hAnsi="Times New Roman" w:cs="Times New Roman"/>
          <w:sz w:val="24"/>
          <w:szCs w:val="24"/>
        </w:rPr>
        <w:t xml:space="preserve"> Island time series using </w:t>
      </w:r>
      <w:proofErr w:type="spellStart"/>
      <w:r w:rsidR="00B35AFF" w:rsidRPr="0088022B">
        <w:rPr>
          <w:rFonts w:ascii="Times New Roman" w:hAnsi="Times New Roman" w:cs="Times New Roman"/>
          <w:i/>
          <w:iCs/>
          <w:sz w:val="24"/>
          <w:szCs w:val="24"/>
        </w:rPr>
        <w:t>lsat_fit_phenological_curves</w:t>
      </w:r>
      <w:proofErr w:type="spellEnd"/>
      <w:r w:rsidR="00B35AFF" w:rsidRPr="0088022B">
        <w:rPr>
          <w:rFonts w:ascii="Times New Roman" w:hAnsi="Times New Roman" w:cs="Times New Roman"/>
          <w:i/>
          <w:iCs/>
          <w:sz w:val="24"/>
          <w:szCs w:val="24"/>
        </w:rPr>
        <w:t>()</w:t>
      </w:r>
      <w:r w:rsidR="00B35AFF">
        <w:rPr>
          <w:rFonts w:ascii="Times New Roman" w:hAnsi="Times New Roman" w:cs="Times New Roman"/>
          <w:sz w:val="24"/>
          <w:szCs w:val="24"/>
        </w:rPr>
        <w:t xml:space="preserve"> to estimate the peak-season NDVI. The function automatically returns </w:t>
      </w:r>
      <w:r w:rsidR="00C10B1F">
        <w:rPr>
          <w:rFonts w:ascii="Times New Roman" w:hAnsi="Times New Roman" w:cs="Times New Roman"/>
          <w:sz w:val="24"/>
          <w:szCs w:val="24"/>
        </w:rPr>
        <w:t xml:space="preserve">nine </w:t>
      </w:r>
      <w:r w:rsidR="00B35AFF">
        <w:rPr>
          <w:rFonts w:ascii="Times New Roman" w:hAnsi="Times New Roman" w:cs="Times New Roman"/>
          <w:sz w:val="24"/>
          <w:szCs w:val="24"/>
        </w:rPr>
        <w:t xml:space="preserve">plots of the fitted phenological curves for random sample locations in the dataset (Figure 5). </w:t>
      </w:r>
      <w:commentRangeStart w:id="27"/>
      <w:r w:rsidR="006B0E2B">
        <w:rPr>
          <w:rFonts w:ascii="Times New Roman" w:hAnsi="Times New Roman" w:cs="Times New Roman"/>
          <w:sz w:val="24"/>
          <w:szCs w:val="24"/>
        </w:rPr>
        <w:t>ADD A SENTENCE</w:t>
      </w:r>
      <w:commentRangeEnd w:id="27"/>
      <w:r w:rsidR="006B0E2B">
        <w:rPr>
          <w:rStyle w:val="CommentReference"/>
        </w:rPr>
        <w:commentReference w:id="27"/>
      </w:r>
      <w:r w:rsidR="006B0E2B">
        <w:rPr>
          <w:rFonts w:ascii="Times New Roman" w:hAnsi="Times New Roman" w:cs="Times New Roman"/>
          <w:sz w:val="24"/>
          <w:szCs w:val="24"/>
        </w:rPr>
        <w:t xml:space="preserve">. Once the models are fitted, the summary statistics (including the estimated max NDVI) are extracted using </w:t>
      </w:r>
      <w:proofErr w:type="spellStart"/>
      <w:r w:rsidR="006B0E2B" w:rsidRPr="0088022B">
        <w:rPr>
          <w:rFonts w:ascii="Times New Roman" w:hAnsi="Times New Roman" w:cs="Times New Roman"/>
          <w:i/>
          <w:iCs/>
          <w:sz w:val="24"/>
          <w:szCs w:val="24"/>
        </w:rPr>
        <w:t>lsat_summarize_growing_seasons</w:t>
      </w:r>
      <w:proofErr w:type="spellEnd"/>
      <w:r w:rsidR="006B0E2B" w:rsidRPr="0088022B">
        <w:rPr>
          <w:rFonts w:ascii="Times New Roman" w:hAnsi="Times New Roman" w:cs="Times New Roman"/>
          <w:i/>
          <w:iCs/>
          <w:sz w:val="24"/>
          <w:szCs w:val="24"/>
        </w:rPr>
        <w:t>()</w:t>
      </w:r>
      <w:r w:rsidR="006B0E2B">
        <w:rPr>
          <w:rFonts w:ascii="Times New Roman" w:hAnsi="Times New Roman" w:cs="Times New Roman"/>
          <w:sz w:val="24"/>
          <w:szCs w:val="24"/>
        </w:rPr>
        <w:t xml:space="preserve">. </w:t>
      </w:r>
      <w:commentRangeStart w:id="28"/>
      <w:r w:rsidR="006B0E2B">
        <w:rPr>
          <w:rFonts w:ascii="Times New Roman" w:hAnsi="Times New Roman" w:cs="Times New Roman"/>
          <w:sz w:val="24"/>
          <w:szCs w:val="24"/>
        </w:rPr>
        <w:t xml:space="preserve">The </w:t>
      </w:r>
      <w:proofErr w:type="spellStart"/>
      <w:r w:rsidR="006B0E2B" w:rsidRPr="0088022B">
        <w:rPr>
          <w:rFonts w:ascii="Times New Roman" w:hAnsi="Times New Roman" w:cs="Times New Roman"/>
          <w:i/>
          <w:iCs/>
          <w:sz w:val="24"/>
          <w:szCs w:val="24"/>
        </w:rPr>
        <w:t>lsat_evaluate_phenological_max</w:t>
      </w:r>
      <w:proofErr w:type="spellEnd"/>
      <w:r w:rsidR="006B0E2B" w:rsidRPr="0088022B">
        <w:rPr>
          <w:rFonts w:ascii="Times New Roman" w:hAnsi="Times New Roman" w:cs="Times New Roman"/>
          <w:i/>
          <w:iCs/>
          <w:sz w:val="24"/>
          <w:szCs w:val="24"/>
        </w:rPr>
        <w:t>()</w:t>
      </w:r>
      <w:r w:rsidR="006B0E2B">
        <w:rPr>
          <w:rFonts w:ascii="Times New Roman" w:hAnsi="Times New Roman" w:cs="Times New Roman"/>
          <w:sz w:val="24"/>
          <w:szCs w:val="24"/>
        </w:rPr>
        <w:t xml:space="preserve"> can be used to output a </w:t>
      </w:r>
      <w:r w:rsidR="00DC5435">
        <w:rPr>
          <w:rFonts w:ascii="Times New Roman" w:hAnsi="Times New Roman" w:cs="Times New Roman"/>
          <w:sz w:val="24"/>
          <w:szCs w:val="24"/>
        </w:rPr>
        <w:t>graph</w:t>
      </w:r>
      <w:r w:rsidR="006B0E2B">
        <w:rPr>
          <w:rFonts w:ascii="Times New Roman" w:hAnsi="Times New Roman" w:cs="Times New Roman"/>
          <w:sz w:val="24"/>
          <w:szCs w:val="24"/>
        </w:rPr>
        <w:t xml:space="preserve"> that allows for assessing the </w:t>
      </w:r>
      <w:r w:rsidR="00DC5435">
        <w:rPr>
          <w:rFonts w:ascii="Times New Roman" w:hAnsi="Times New Roman" w:cs="Times New Roman"/>
          <w:sz w:val="24"/>
          <w:szCs w:val="24"/>
        </w:rPr>
        <w:t xml:space="preserve">performance of the modelled max NDVI estimates </w:t>
      </w:r>
      <w:r w:rsidR="006B0E2B">
        <w:rPr>
          <w:rFonts w:ascii="Times New Roman" w:hAnsi="Times New Roman" w:cs="Times New Roman"/>
          <w:sz w:val="24"/>
          <w:szCs w:val="24"/>
        </w:rPr>
        <w:t xml:space="preserve">(Figure 6). In the case of this </w:t>
      </w:r>
      <w:proofErr w:type="spellStart"/>
      <w:r w:rsidR="006B0E2B">
        <w:rPr>
          <w:rFonts w:ascii="Times New Roman" w:hAnsi="Times New Roman" w:cs="Times New Roman"/>
          <w:sz w:val="24"/>
          <w:szCs w:val="24"/>
        </w:rPr>
        <w:t>Disko</w:t>
      </w:r>
      <w:proofErr w:type="spellEnd"/>
      <w:r w:rsidR="006B0E2B">
        <w:rPr>
          <w:rFonts w:ascii="Times New Roman" w:hAnsi="Times New Roman" w:cs="Times New Roman"/>
          <w:sz w:val="24"/>
          <w:szCs w:val="24"/>
        </w:rPr>
        <w:t xml:space="preserve"> Island dataset the max NDVI value</w:t>
      </w:r>
      <w:r w:rsidR="00DC5435">
        <w:rPr>
          <w:rFonts w:ascii="Times New Roman" w:hAnsi="Times New Roman" w:cs="Times New Roman"/>
          <w:sz w:val="24"/>
          <w:szCs w:val="24"/>
        </w:rPr>
        <w:t xml:space="preserve"> derived from o</w:t>
      </w:r>
      <w:r w:rsidR="006B0E2B">
        <w:rPr>
          <w:rFonts w:ascii="Times New Roman" w:hAnsi="Times New Roman" w:cs="Times New Roman"/>
          <w:sz w:val="24"/>
          <w:szCs w:val="24"/>
        </w:rPr>
        <w:t>nly one or two observations</w:t>
      </w:r>
      <w:r w:rsidR="00DC5435">
        <w:rPr>
          <w:rFonts w:ascii="Times New Roman" w:hAnsi="Times New Roman" w:cs="Times New Roman"/>
          <w:sz w:val="24"/>
          <w:szCs w:val="24"/>
        </w:rPr>
        <w:t xml:space="preserve"> per year is systematically underestimated when compared to the max NDVI value derived from larger </w:t>
      </w:r>
      <w:r w:rsidR="00DC5435">
        <w:rPr>
          <w:rFonts w:ascii="Times New Roman" w:hAnsi="Times New Roman" w:cs="Times New Roman"/>
          <w:sz w:val="24"/>
          <w:szCs w:val="24"/>
        </w:rPr>
        <w:lastRenderedPageBreak/>
        <w:t xml:space="preserve">numbers of observations </w:t>
      </w:r>
      <w:r w:rsidR="006B0E2B">
        <w:rPr>
          <w:rFonts w:ascii="Times New Roman" w:hAnsi="Times New Roman" w:cs="Times New Roman"/>
          <w:sz w:val="24"/>
          <w:szCs w:val="24"/>
        </w:rPr>
        <w:t xml:space="preserve">(Figure 6). </w:t>
      </w:r>
      <w:commentRangeEnd w:id="28"/>
      <w:r w:rsidR="00DC5435">
        <w:rPr>
          <w:rStyle w:val="CommentReference"/>
        </w:rPr>
        <w:commentReference w:id="28"/>
      </w:r>
      <w:r w:rsidR="00DC5435">
        <w:rPr>
          <w:rFonts w:ascii="Times New Roman" w:hAnsi="Times New Roman" w:cs="Times New Roman"/>
          <w:sz w:val="24"/>
          <w:szCs w:val="24"/>
        </w:rPr>
        <w:t xml:space="preserve">The final step following the cross-calibration and phenological modelling is the time-series analysis. </w:t>
      </w:r>
    </w:p>
    <w:p w14:paraId="0F1E20E6" w14:textId="664131D0" w:rsidR="000F793A" w:rsidRPr="0088022B" w:rsidRDefault="00143A07" w:rsidP="003A606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695F3C">
        <w:rPr>
          <w:rFonts w:ascii="Times New Roman" w:hAnsi="Times New Roman" w:cs="Times New Roman"/>
          <w:sz w:val="24"/>
          <w:szCs w:val="24"/>
        </w:rPr>
        <w:t xml:space="preserve">  </w:t>
      </w:r>
      <w:r w:rsidR="000F793A">
        <w:rPr>
          <w:rFonts w:ascii="Times New Roman" w:hAnsi="Times New Roman" w:cs="Times New Roman"/>
          <w:sz w:val="24"/>
          <w:szCs w:val="24"/>
        </w:rPr>
        <w:t xml:space="preserve"> </w:t>
      </w:r>
    </w:p>
    <w:p w14:paraId="54E96BFB" w14:textId="5B12195A" w:rsidR="00DC5435" w:rsidRPr="0088022B" w:rsidRDefault="000B4516" w:rsidP="003A6063">
      <w:pPr>
        <w:pStyle w:val="NoSpacing"/>
        <w:rPr>
          <w:rFonts w:ascii="Times New Roman" w:hAnsi="Times New Roman" w:cs="Times New Roman"/>
          <w:sz w:val="24"/>
          <w:szCs w:val="24"/>
        </w:rPr>
      </w:pPr>
      <w:r>
        <w:rPr>
          <w:rFonts w:ascii="Times New Roman" w:hAnsi="Times New Roman" w:cs="Times New Roman"/>
          <w:sz w:val="24"/>
          <w:szCs w:val="24"/>
        </w:rPr>
        <w:t xml:space="preserve">Code </w:t>
      </w:r>
      <w:r w:rsidR="00DC5435">
        <w:rPr>
          <w:rFonts w:ascii="Times New Roman" w:hAnsi="Times New Roman" w:cs="Times New Roman"/>
          <w:sz w:val="24"/>
          <w:szCs w:val="24"/>
        </w:rPr>
        <w:t>Box 3: Cro</w:t>
      </w:r>
      <w:r>
        <w:rPr>
          <w:rFonts w:ascii="Times New Roman" w:hAnsi="Times New Roman" w:cs="Times New Roman"/>
          <w:sz w:val="24"/>
          <w:szCs w:val="24"/>
        </w:rPr>
        <w:t>s</w:t>
      </w:r>
      <w:r w:rsidR="00DC5435">
        <w:rPr>
          <w:rFonts w:ascii="Times New Roman" w:hAnsi="Times New Roman" w:cs="Times New Roman"/>
          <w:sz w:val="24"/>
          <w:szCs w:val="24"/>
        </w:rPr>
        <w:t xml:space="preserve">s-calibration and phenological modelling </w:t>
      </w:r>
    </w:p>
    <w:p w14:paraId="01B15DB1" w14:textId="77777777" w:rsidR="000B4516" w:rsidRDefault="000B4516" w:rsidP="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68C11F71" w14:textId="6E425485" w:rsidR="00DC5435" w:rsidRDefault="003A6063"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88022B">
        <w:rPr>
          <w:rFonts w:ascii="Consolas" w:hAnsi="Consolas" w:cs="Times New Roman"/>
          <w:sz w:val="20"/>
          <w:szCs w:val="20"/>
        </w:rPr>
        <w:t xml:space="preserve"># Cross-calibrate NDVI among sensors using random forest models </w:t>
      </w:r>
    </w:p>
    <w:p w14:paraId="698BD5CC" w14:textId="6651FEB3" w:rsidR="003A6063"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Outputs in </w:t>
      </w:r>
      <w:r w:rsidR="00AF2E38" w:rsidRPr="0088022B">
        <w:rPr>
          <w:rFonts w:ascii="Consolas" w:hAnsi="Consolas" w:cs="Times New Roman"/>
          <w:sz w:val="20"/>
          <w:szCs w:val="20"/>
        </w:rPr>
        <w:t xml:space="preserve">Figure </w:t>
      </w:r>
      <w:r w:rsidR="00CD5E51" w:rsidRPr="0088022B">
        <w:rPr>
          <w:rFonts w:ascii="Consolas" w:hAnsi="Consolas" w:cs="Times New Roman"/>
          <w:sz w:val="20"/>
          <w:szCs w:val="20"/>
        </w:rPr>
        <w:t>4</w:t>
      </w:r>
      <w:r w:rsidR="00AF2E38" w:rsidRPr="0088022B">
        <w:rPr>
          <w:rFonts w:ascii="Consolas" w:hAnsi="Consolas" w:cs="Times New Roman"/>
          <w:sz w:val="20"/>
          <w:szCs w:val="20"/>
        </w:rPr>
        <w:t xml:space="preserve"> and Table </w:t>
      </w:r>
      <w:r w:rsidR="00CD5E51" w:rsidRPr="0088022B">
        <w:rPr>
          <w:rFonts w:ascii="Consolas" w:hAnsi="Consolas" w:cs="Times New Roman"/>
          <w:sz w:val="20"/>
          <w:szCs w:val="20"/>
        </w:rPr>
        <w:t>3</w:t>
      </w:r>
      <w:r>
        <w:rPr>
          <w:rFonts w:ascii="Consolas" w:hAnsi="Consolas" w:cs="Times New Roman"/>
          <w:sz w:val="20"/>
          <w:szCs w:val="20"/>
        </w:rPr>
        <w:t>.</w:t>
      </w:r>
      <w:r w:rsidR="003A6063" w:rsidRPr="0088022B">
        <w:rPr>
          <w:rFonts w:ascii="Consolas" w:hAnsi="Consolas" w:cs="Times New Roman"/>
          <w:sz w:val="20"/>
          <w:szCs w:val="20"/>
        </w:rPr>
        <w:t xml:space="preserve"> </w:t>
      </w:r>
    </w:p>
    <w:p w14:paraId="7A38783E" w14:textId="7545BA68" w:rsidR="00DC5435" w:rsidRDefault="000B4516"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94106D">
        <w:rPr>
          <w:rFonts w:ascii="Consolas" w:hAnsi="Consolas" w:cs="Times New Roman"/>
          <w:sz w:val="20"/>
          <w:szCs w:val="20"/>
        </w:rPr>
        <w:t>L</w:t>
      </w:r>
      <w:r w:rsidR="000113B1" w:rsidRPr="0094106D">
        <w:rPr>
          <w:rFonts w:ascii="Consolas" w:hAnsi="Consolas" w:cs="Times New Roman"/>
          <w:sz w:val="20"/>
          <w:szCs w:val="20"/>
        </w:rPr>
        <w:t>sat.dt</w:t>
      </w:r>
      <w:proofErr w:type="spellEnd"/>
      <w:r w:rsidR="000113B1" w:rsidRPr="0094106D">
        <w:rPr>
          <w:rFonts w:ascii="Consolas" w:hAnsi="Consolas" w:cs="Times New Roman"/>
          <w:sz w:val="20"/>
          <w:szCs w:val="20"/>
        </w:rPr>
        <w:t xml:space="preserve"> &lt;- </w:t>
      </w:r>
      <w:proofErr w:type="spellStart"/>
      <w:r w:rsidR="000113B1" w:rsidRPr="0094106D">
        <w:rPr>
          <w:rFonts w:ascii="Consolas" w:hAnsi="Consolas" w:cs="Times New Roman"/>
          <w:sz w:val="20"/>
          <w:szCs w:val="20"/>
        </w:rPr>
        <w:t>lsat_calibrate_rf</w:t>
      </w:r>
      <w:proofErr w:type="spellEnd"/>
      <w:r w:rsidR="000113B1" w:rsidRPr="0094106D">
        <w:rPr>
          <w:rFonts w:ascii="Consolas" w:hAnsi="Consolas" w:cs="Times New Roman"/>
          <w:sz w:val="20"/>
          <w:szCs w:val="20"/>
        </w:rPr>
        <w:t>(</w:t>
      </w:r>
    </w:p>
    <w:p w14:paraId="00C9E856"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88022B">
        <w:rPr>
          <w:rFonts w:ascii="Consolas" w:hAnsi="Consolas" w:cs="Times New Roman"/>
          <w:sz w:val="20"/>
          <w:szCs w:val="20"/>
          <w:lang w:val="en-GB"/>
        </w:rPr>
        <w:t xml:space="preserve">  </w:t>
      </w:r>
      <w:r w:rsidR="000113B1" w:rsidRPr="0088022B">
        <w:rPr>
          <w:rFonts w:ascii="Consolas" w:hAnsi="Consolas" w:cs="Times New Roman"/>
          <w:sz w:val="20"/>
          <w:szCs w:val="20"/>
          <w:lang w:val="da-DK"/>
        </w:rPr>
        <w:t xml:space="preserve">lsat.dt, </w:t>
      </w:r>
    </w:p>
    <w:p w14:paraId="3E85A031" w14:textId="4FDC812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88022B">
        <w:rPr>
          <w:rFonts w:ascii="Consolas" w:hAnsi="Consolas" w:cs="Times New Roman"/>
          <w:sz w:val="20"/>
          <w:szCs w:val="20"/>
          <w:lang w:val="da-DK"/>
        </w:rPr>
        <w:t xml:space="preserve">  </w:t>
      </w:r>
      <w:r w:rsidR="000113B1" w:rsidRPr="0088022B">
        <w:rPr>
          <w:rFonts w:ascii="Consolas" w:hAnsi="Consolas" w:cs="Times New Roman"/>
          <w:sz w:val="20"/>
          <w:szCs w:val="20"/>
          <w:lang w:val="da-DK"/>
        </w:rPr>
        <w:t xml:space="preserve">band.or.si = </w:t>
      </w:r>
      <w:r w:rsidRPr="0088022B">
        <w:rPr>
          <w:rFonts w:ascii="Consolas" w:hAnsi="Consolas" w:cs="Times New Roman"/>
          <w:sz w:val="20"/>
          <w:szCs w:val="20"/>
          <w:lang w:val="da-DK"/>
        </w:rPr>
        <w:t>‘</w:t>
      </w:r>
      <w:r w:rsidR="000113B1" w:rsidRPr="0088022B">
        <w:rPr>
          <w:rFonts w:ascii="Consolas" w:hAnsi="Consolas" w:cs="Times New Roman"/>
          <w:sz w:val="20"/>
          <w:szCs w:val="20"/>
          <w:lang w:val="da-DK"/>
        </w:rPr>
        <w:t>ndvi</w:t>
      </w:r>
      <w:r w:rsidRPr="0088022B">
        <w:rPr>
          <w:rFonts w:ascii="Consolas" w:hAnsi="Consolas" w:cs="Times New Roman"/>
          <w:sz w:val="20"/>
          <w:szCs w:val="20"/>
          <w:lang w:val="da-DK"/>
        </w:rPr>
        <w:t>’,</w:t>
      </w:r>
    </w:p>
    <w:p w14:paraId="5EFA51D5" w14:textId="2E41D9CC" w:rsidR="00DC5435"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88022B">
        <w:rPr>
          <w:rFonts w:ascii="Consolas" w:hAnsi="Consolas" w:cs="Times New Roman"/>
          <w:sz w:val="20"/>
          <w:szCs w:val="20"/>
          <w:lang w:val="da-DK"/>
        </w:rPr>
        <w:t xml:space="preserve">  </w:t>
      </w:r>
      <w:r w:rsidR="000113B1" w:rsidRPr="0088022B">
        <w:rPr>
          <w:rFonts w:ascii="Consolas" w:hAnsi="Consolas" w:cs="Times New Roman"/>
          <w:sz w:val="20"/>
          <w:szCs w:val="20"/>
          <w:lang w:val="da-DK"/>
        </w:rPr>
        <w:t xml:space="preserve">train.with.highlat.data = T, </w:t>
      </w:r>
    </w:p>
    <w:p w14:paraId="4CD94711" w14:textId="305749E5"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en-GB"/>
        </w:rPr>
      </w:pPr>
      <w:r w:rsidRPr="0088022B">
        <w:rPr>
          <w:rFonts w:ascii="Consolas" w:hAnsi="Consolas" w:cs="Times New Roman"/>
          <w:sz w:val="20"/>
          <w:szCs w:val="20"/>
          <w:lang w:val="en-GB"/>
        </w:rPr>
        <w:t xml:space="preserve">  </w:t>
      </w:r>
      <w:proofErr w:type="spellStart"/>
      <w:r w:rsidR="000113B1" w:rsidRPr="0088022B">
        <w:rPr>
          <w:rFonts w:ascii="Consolas" w:hAnsi="Consolas" w:cs="Times New Roman"/>
          <w:sz w:val="20"/>
          <w:szCs w:val="20"/>
          <w:lang w:val="en-GB"/>
        </w:rPr>
        <w:t>outdir</w:t>
      </w:r>
      <w:proofErr w:type="spellEnd"/>
      <w:r w:rsidR="000113B1" w:rsidRPr="0088022B">
        <w:rPr>
          <w:rFonts w:ascii="Consolas" w:hAnsi="Consolas" w:cs="Times New Roman"/>
          <w:sz w:val="20"/>
          <w:szCs w:val="20"/>
          <w:lang w:val="en-GB"/>
        </w:rPr>
        <w:t xml:space="preserve"> = </w:t>
      </w:r>
      <w:r w:rsidR="000B4516">
        <w:rPr>
          <w:rFonts w:ascii="Consolas" w:hAnsi="Consolas" w:cs="Times New Roman"/>
          <w:sz w:val="20"/>
          <w:szCs w:val="20"/>
          <w:lang w:val="en-GB"/>
        </w:rPr>
        <w:t>‘</w:t>
      </w:r>
      <w:r w:rsidR="000113B1" w:rsidRPr="0088022B">
        <w:rPr>
          <w:rFonts w:ascii="Consolas" w:hAnsi="Consolas" w:cs="Times New Roman"/>
          <w:sz w:val="20"/>
          <w:szCs w:val="20"/>
          <w:lang w:val="en-GB"/>
        </w:rPr>
        <w:t>output/</w:t>
      </w:r>
      <w:proofErr w:type="spellStart"/>
      <w:r w:rsidR="000113B1" w:rsidRPr="0088022B">
        <w:rPr>
          <w:rFonts w:ascii="Consolas" w:hAnsi="Consolas" w:cs="Times New Roman"/>
          <w:sz w:val="20"/>
          <w:szCs w:val="20"/>
          <w:lang w:val="en-GB"/>
        </w:rPr>
        <w:t>ndvi_xcal_smry</w:t>
      </w:r>
      <w:proofErr w:type="spellEnd"/>
      <w:r w:rsidR="000113B1" w:rsidRPr="0088022B">
        <w:rPr>
          <w:rFonts w:ascii="Consolas" w:hAnsi="Consolas" w:cs="Times New Roman"/>
          <w:sz w:val="20"/>
          <w:szCs w:val="20"/>
          <w:lang w:val="en-GB"/>
        </w:rPr>
        <w:t>/</w:t>
      </w:r>
      <w:r w:rsidR="000B4516">
        <w:rPr>
          <w:rFonts w:ascii="Consolas" w:hAnsi="Consolas" w:cs="Times New Roman"/>
          <w:sz w:val="20"/>
          <w:szCs w:val="20"/>
          <w:lang w:val="en-GB"/>
        </w:rPr>
        <w:t>’</w:t>
      </w:r>
      <w:r w:rsidR="000113B1" w:rsidRPr="0088022B">
        <w:rPr>
          <w:rFonts w:ascii="Consolas" w:hAnsi="Consolas" w:cs="Times New Roman"/>
          <w:sz w:val="20"/>
          <w:szCs w:val="20"/>
          <w:lang w:val="en-GB"/>
        </w:rPr>
        <w:t xml:space="preserve">, </w:t>
      </w:r>
    </w:p>
    <w:p w14:paraId="75C6EB33" w14:textId="2107D148" w:rsidR="003A6063"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r w:rsidRPr="0088022B">
        <w:rPr>
          <w:rFonts w:ascii="Consolas" w:hAnsi="Consolas" w:cs="Times New Roman"/>
          <w:sz w:val="20"/>
          <w:szCs w:val="20"/>
          <w:lang w:val="en-GB"/>
        </w:rPr>
        <w:t xml:space="preserve">  </w:t>
      </w:r>
      <w:r w:rsidR="000113B1" w:rsidRPr="0088022B">
        <w:rPr>
          <w:rFonts w:ascii="Consolas" w:hAnsi="Consolas" w:cs="Times New Roman"/>
          <w:sz w:val="20"/>
          <w:szCs w:val="20"/>
          <w:lang w:val="da-DK"/>
        </w:rPr>
        <w:t>overwrite.col = T)</w:t>
      </w:r>
    </w:p>
    <w:p w14:paraId="0168416D"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lang w:val="da-DK"/>
        </w:rPr>
      </w:pPr>
    </w:p>
    <w:p w14:paraId="539AA230" w14:textId="77777777" w:rsidR="00DC5435"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88022B">
        <w:rPr>
          <w:rFonts w:ascii="Consolas" w:hAnsi="Consolas" w:cs="Times New Roman"/>
          <w:sz w:val="20"/>
          <w:szCs w:val="20"/>
        </w:rPr>
        <w:t xml:space="preserve"># Fit phenological models (cubic splines) to time series at </w:t>
      </w:r>
    </w:p>
    <w:p w14:paraId="119BA21E" w14:textId="4AF22816"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Pr>
          <w:rFonts w:ascii="Consolas" w:hAnsi="Consolas" w:cs="Times New Roman"/>
          <w:sz w:val="20"/>
          <w:szCs w:val="20"/>
        </w:rPr>
        <w:t xml:space="preserve"># </w:t>
      </w:r>
      <w:r w:rsidRPr="0088022B">
        <w:rPr>
          <w:rFonts w:ascii="Consolas" w:hAnsi="Consolas" w:cs="Times New Roman"/>
          <w:sz w:val="20"/>
          <w:szCs w:val="20"/>
        </w:rPr>
        <w:t>each sample location (Figure 5)</w:t>
      </w:r>
    </w:p>
    <w:p w14:paraId="1AA71DC3" w14:textId="2DED06DD" w:rsidR="00DC5435" w:rsidRPr="00AA2D22"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AA2D22">
        <w:rPr>
          <w:rFonts w:ascii="Consolas" w:hAnsi="Consolas" w:cs="Times New Roman"/>
          <w:sz w:val="20"/>
          <w:szCs w:val="20"/>
        </w:rPr>
        <w:t>lsat.pheno.dt</w:t>
      </w:r>
      <w:proofErr w:type="spellEnd"/>
      <w:r w:rsidRPr="00AA2D22">
        <w:rPr>
          <w:rFonts w:ascii="Consolas" w:hAnsi="Consolas" w:cs="Times New Roman"/>
          <w:sz w:val="20"/>
          <w:szCs w:val="20"/>
        </w:rPr>
        <w:t xml:space="preserve"> &lt;- </w:t>
      </w:r>
      <w:proofErr w:type="spellStart"/>
      <w:r w:rsidRPr="00AA2D22">
        <w:rPr>
          <w:rFonts w:ascii="Consolas" w:hAnsi="Consolas" w:cs="Times New Roman"/>
          <w:sz w:val="20"/>
          <w:szCs w:val="20"/>
        </w:rPr>
        <w:t>lsat_fit_phenological_curves</w:t>
      </w:r>
      <w:proofErr w:type="spellEnd"/>
      <w:r w:rsidRPr="00AA2D22">
        <w:rPr>
          <w:rFonts w:ascii="Consolas" w:hAnsi="Consolas" w:cs="Times New Roman"/>
          <w:sz w:val="20"/>
          <w:szCs w:val="20"/>
        </w:rPr>
        <w:t>(</w:t>
      </w:r>
      <w:proofErr w:type="spellStart"/>
      <w:r w:rsidRPr="00AA2D22">
        <w:rPr>
          <w:rFonts w:ascii="Consolas" w:hAnsi="Consolas" w:cs="Times New Roman"/>
          <w:sz w:val="20"/>
          <w:szCs w:val="20"/>
        </w:rPr>
        <w:t>lsat.dt</w:t>
      </w:r>
      <w:proofErr w:type="spellEnd"/>
      <w:r w:rsidRPr="00AA2D22">
        <w:rPr>
          <w:rFonts w:ascii="Consolas" w:hAnsi="Consolas" w:cs="Times New Roman"/>
          <w:sz w:val="20"/>
          <w:szCs w:val="20"/>
        </w:rPr>
        <w:t xml:space="preserve">, </w:t>
      </w:r>
      <w:proofErr w:type="spellStart"/>
      <w:r w:rsidRPr="00AA2D22">
        <w:rPr>
          <w:rFonts w:ascii="Consolas" w:hAnsi="Consolas" w:cs="Times New Roman"/>
          <w:sz w:val="20"/>
          <w:szCs w:val="20"/>
        </w:rPr>
        <w:t>si</w:t>
      </w:r>
      <w:proofErr w:type="spellEnd"/>
      <w:r w:rsidRPr="00AA2D22">
        <w:rPr>
          <w:rFonts w:ascii="Consolas" w:hAnsi="Consolas" w:cs="Times New Roman"/>
          <w:sz w:val="20"/>
          <w:szCs w:val="20"/>
        </w:rPr>
        <w:t xml:space="preserve"> = </w:t>
      </w:r>
      <w:r w:rsidR="000B4516">
        <w:rPr>
          <w:rFonts w:ascii="Consolas" w:hAnsi="Consolas" w:cs="Times New Roman"/>
          <w:sz w:val="20"/>
          <w:szCs w:val="20"/>
        </w:rPr>
        <w:t>‘</w:t>
      </w:r>
      <w:proofErr w:type="spellStart"/>
      <w:r w:rsidRPr="00AA2D22">
        <w:rPr>
          <w:rFonts w:ascii="Consolas" w:hAnsi="Consolas" w:cs="Times New Roman"/>
          <w:sz w:val="20"/>
          <w:szCs w:val="20"/>
        </w:rPr>
        <w:t>ndvi</w:t>
      </w:r>
      <w:proofErr w:type="spellEnd"/>
      <w:r w:rsidR="000B4516">
        <w:rPr>
          <w:rFonts w:ascii="Consolas" w:hAnsi="Consolas" w:cs="Times New Roman"/>
          <w:sz w:val="20"/>
          <w:szCs w:val="20"/>
        </w:rPr>
        <w:t>’</w:t>
      </w:r>
      <w:r w:rsidRPr="00AA2D22">
        <w:rPr>
          <w:rFonts w:ascii="Consolas" w:hAnsi="Consolas" w:cs="Times New Roman"/>
          <w:sz w:val="20"/>
          <w:szCs w:val="20"/>
        </w:rPr>
        <w:t>)</w:t>
      </w:r>
    </w:p>
    <w:p w14:paraId="182D728C"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22901AE3"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88022B">
        <w:rPr>
          <w:rFonts w:ascii="Consolas" w:hAnsi="Consolas" w:cs="Times New Roman"/>
          <w:sz w:val="20"/>
          <w:szCs w:val="20"/>
        </w:rPr>
        <w:t># Summarize spectral characteristics for each growing season</w:t>
      </w:r>
    </w:p>
    <w:p w14:paraId="0D642885" w14:textId="77B1F436" w:rsidR="00DC5435" w:rsidRPr="00AA2D22"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AA2D22">
        <w:rPr>
          <w:rFonts w:ascii="Consolas" w:hAnsi="Consolas" w:cs="Times New Roman"/>
          <w:sz w:val="20"/>
          <w:szCs w:val="20"/>
        </w:rPr>
        <w:t>lsat.gs.dt</w:t>
      </w:r>
      <w:proofErr w:type="spellEnd"/>
      <w:r w:rsidRPr="00AA2D22">
        <w:rPr>
          <w:rFonts w:ascii="Consolas" w:hAnsi="Consolas" w:cs="Times New Roman"/>
          <w:sz w:val="20"/>
          <w:szCs w:val="20"/>
        </w:rPr>
        <w:t xml:space="preserve"> &lt;- </w:t>
      </w:r>
      <w:proofErr w:type="spellStart"/>
      <w:r w:rsidRPr="00AA2D22">
        <w:rPr>
          <w:rFonts w:ascii="Consolas" w:hAnsi="Consolas" w:cs="Times New Roman"/>
          <w:sz w:val="20"/>
          <w:szCs w:val="20"/>
        </w:rPr>
        <w:t>lsat_summarize_growing_seasons</w:t>
      </w:r>
      <w:proofErr w:type="spellEnd"/>
      <w:r w:rsidRPr="00AA2D22">
        <w:rPr>
          <w:rFonts w:ascii="Consolas" w:hAnsi="Consolas" w:cs="Times New Roman"/>
          <w:sz w:val="20"/>
          <w:szCs w:val="20"/>
        </w:rPr>
        <w:t>(</w:t>
      </w:r>
      <w:proofErr w:type="spellStart"/>
      <w:r w:rsidRPr="00AA2D22">
        <w:rPr>
          <w:rFonts w:ascii="Consolas" w:hAnsi="Consolas" w:cs="Times New Roman"/>
          <w:sz w:val="20"/>
          <w:szCs w:val="20"/>
        </w:rPr>
        <w:t>lsat.pheno.dt</w:t>
      </w:r>
      <w:proofErr w:type="spellEnd"/>
      <w:r w:rsidRPr="00AA2D22">
        <w:rPr>
          <w:rFonts w:ascii="Consolas" w:hAnsi="Consolas" w:cs="Times New Roman"/>
          <w:sz w:val="20"/>
          <w:szCs w:val="20"/>
        </w:rPr>
        <w:t xml:space="preserve">, </w:t>
      </w:r>
      <w:proofErr w:type="spellStart"/>
      <w:r w:rsidRPr="00AA2D22">
        <w:rPr>
          <w:rFonts w:ascii="Consolas" w:hAnsi="Consolas" w:cs="Times New Roman"/>
          <w:sz w:val="20"/>
          <w:szCs w:val="20"/>
        </w:rPr>
        <w:t>si</w:t>
      </w:r>
      <w:proofErr w:type="spellEnd"/>
      <w:r w:rsidRPr="00AA2D22">
        <w:rPr>
          <w:rFonts w:ascii="Consolas" w:hAnsi="Consolas" w:cs="Times New Roman"/>
          <w:sz w:val="20"/>
          <w:szCs w:val="20"/>
        </w:rPr>
        <w:t xml:space="preserve"> = </w:t>
      </w:r>
      <w:r w:rsidR="000B4516">
        <w:rPr>
          <w:rFonts w:ascii="Consolas" w:hAnsi="Consolas" w:cs="Times New Roman"/>
          <w:sz w:val="20"/>
          <w:szCs w:val="20"/>
        </w:rPr>
        <w:t>‘</w:t>
      </w:r>
      <w:proofErr w:type="spellStart"/>
      <w:r w:rsidRPr="00AA2D22">
        <w:rPr>
          <w:rFonts w:ascii="Consolas" w:hAnsi="Consolas" w:cs="Times New Roman"/>
          <w:sz w:val="20"/>
          <w:szCs w:val="20"/>
        </w:rPr>
        <w:t>ndvi</w:t>
      </w:r>
      <w:proofErr w:type="spellEnd"/>
      <w:r w:rsidR="000B4516">
        <w:rPr>
          <w:rFonts w:ascii="Consolas" w:hAnsi="Consolas" w:cs="Times New Roman"/>
          <w:sz w:val="20"/>
          <w:szCs w:val="20"/>
        </w:rPr>
        <w:t>’</w:t>
      </w:r>
      <w:r w:rsidRPr="00AA2D22">
        <w:rPr>
          <w:rFonts w:ascii="Consolas" w:hAnsi="Consolas" w:cs="Times New Roman"/>
          <w:sz w:val="20"/>
          <w:szCs w:val="20"/>
        </w:rPr>
        <w:t>)</w:t>
      </w:r>
    </w:p>
    <w:p w14:paraId="567336AE"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1D058C2D" w14:textId="77777777" w:rsidR="00DC5435" w:rsidRPr="0088022B" w:rsidRDefault="00DC5435" w:rsidP="0088022B">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88022B">
        <w:rPr>
          <w:rFonts w:ascii="Consolas" w:hAnsi="Consolas" w:cs="Times New Roman"/>
          <w:sz w:val="20"/>
          <w:szCs w:val="20"/>
        </w:rPr>
        <w:t># Evaluate the estimates of annual maximum NDVI (Figure 6)</w:t>
      </w:r>
    </w:p>
    <w:p w14:paraId="4C727E9C" w14:textId="34C48296" w:rsidR="00DC5435" w:rsidRDefault="00DC5435" w:rsidP="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AA2D22">
        <w:rPr>
          <w:rFonts w:ascii="Consolas" w:hAnsi="Consolas" w:cs="Times New Roman"/>
          <w:sz w:val="20"/>
          <w:szCs w:val="20"/>
        </w:rPr>
        <w:t>lsat.eval.dt</w:t>
      </w:r>
      <w:proofErr w:type="spellEnd"/>
      <w:r w:rsidRPr="00AA2D22">
        <w:rPr>
          <w:rFonts w:ascii="Consolas" w:hAnsi="Consolas" w:cs="Times New Roman"/>
          <w:sz w:val="20"/>
          <w:szCs w:val="20"/>
        </w:rPr>
        <w:t xml:space="preserve"> &lt;- </w:t>
      </w:r>
      <w:proofErr w:type="spellStart"/>
      <w:r w:rsidRPr="00AA2D22">
        <w:rPr>
          <w:rFonts w:ascii="Consolas" w:hAnsi="Consolas" w:cs="Times New Roman"/>
          <w:sz w:val="20"/>
          <w:szCs w:val="20"/>
        </w:rPr>
        <w:t>lsat_evaluate_phenological_max</w:t>
      </w:r>
      <w:proofErr w:type="spellEnd"/>
      <w:r w:rsidRPr="00AA2D22">
        <w:rPr>
          <w:rFonts w:ascii="Consolas" w:hAnsi="Consolas" w:cs="Times New Roman"/>
          <w:sz w:val="20"/>
          <w:szCs w:val="20"/>
        </w:rPr>
        <w:t>(</w:t>
      </w:r>
      <w:proofErr w:type="spellStart"/>
      <w:r w:rsidRPr="00AA2D22">
        <w:rPr>
          <w:rFonts w:ascii="Consolas" w:hAnsi="Consolas" w:cs="Times New Roman"/>
          <w:sz w:val="20"/>
          <w:szCs w:val="20"/>
        </w:rPr>
        <w:t>lsat.pheno.dt</w:t>
      </w:r>
      <w:proofErr w:type="spellEnd"/>
      <w:r w:rsidRPr="00AA2D22">
        <w:rPr>
          <w:rFonts w:ascii="Consolas" w:hAnsi="Consolas" w:cs="Times New Roman"/>
          <w:sz w:val="20"/>
          <w:szCs w:val="20"/>
        </w:rPr>
        <w:t xml:space="preserve">, </w:t>
      </w:r>
      <w:proofErr w:type="spellStart"/>
      <w:r w:rsidRPr="00AA2D22">
        <w:rPr>
          <w:rFonts w:ascii="Consolas" w:hAnsi="Consolas" w:cs="Times New Roman"/>
          <w:sz w:val="20"/>
          <w:szCs w:val="20"/>
        </w:rPr>
        <w:t>si</w:t>
      </w:r>
      <w:proofErr w:type="spellEnd"/>
      <w:r w:rsidRPr="00AA2D22">
        <w:rPr>
          <w:rFonts w:ascii="Consolas" w:hAnsi="Consolas" w:cs="Times New Roman"/>
          <w:sz w:val="20"/>
          <w:szCs w:val="20"/>
        </w:rPr>
        <w:t xml:space="preserve"> = </w:t>
      </w:r>
      <w:r w:rsidR="000B4516">
        <w:rPr>
          <w:rFonts w:ascii="Consolas" w:hAnsi="Consolas" w:cs="Times New Roman"/>
          <w:sz w:val="20"/>
          <w:szCs w:val="20"/>
        </w:rPr>
        <w:t>‘</w:t>
      </w:r>
      <w:proofErr w:type="spellStart"/>
      <w:r w:rsidRPr="00AA2D22">
        <w:rPr>
          <w:rFonts w:ascii="Consolas" w:hAnsi="Consolas" w:cs="Times New Roman"/>
          <w:sz w:val="20"/>
          <w:szCs w:val="20"/>
        </w:rPr>
        <w:t>ndvi</w:t>
      </w:r>
      <w:proofErr w:type="spellEnd"/>
      <w:r w:rsidR="000B4516">
        <w:rPr>
          <w:rFonts w:ascii="Consolas" w:hAnsi="Consolas" w:cs="Times New Roman"/>
          <w:sz w:val="20"/>
          <w:szCs w:val="20"/>
        </w:rPr>
        <w:t>’</w:t>
      </w:r>
      <w:r w:rsidRPr="00AA2D22">
        <w:rPr>
          <w:rFonts w:ascii="Consolas" w:hAnsi="Consolas" w:cs="Times New Roman"/>
          <w:sz w:val="20"/>
          <w:szCs w:val="20"/>
        </w:rPr>
        <w:t>)</w:t>
      </w:r>
    </w:p>
    <w:p w14:paraId="71D285F0" w14:textId="77777777" w:rsidR="000B4516" w:rsidRPr="0088022B" w:rsidRDefault="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Change w:id="29" w:author="Jakob Johann Assmann" w:date="2022-01-18T13:02:00Z">
          <w:pPr>
            <w:pStyle w:val="NoSpacing"/>
          </w:pPr>
        </w:pPrChange>
      </w:pPr>
    </w:p>
    <w:p w14:paraId="2F6F926B" w14:textId="77777777" w:rsidR="00AF2E38" w:rsidRDefault="00AF2E38" w:rsidP="000113B1">
      <w:pPr>
        <w:pStyle w:val="NoSpacing"/>
        <w:rPr>
          <w:rFonts w:ascii="Times New Roman" w:hAnsi="Times New Roman" w:cs="Times New Roman"/>
          <w:sz w:val="24"/>
          <w:szCs w:val="24"/>
          <w:highlight w:val="yellow"/>
        </w:rPr>
      </w:pPr>
    </w:p>
    <w:p w14:paraId="45B34089" w14:textId="70A2FAB9" w:rsidR="00AF2E38" w:rsidRDefault="00AF2E38" w:rsidP="000113B1">
      <w:pPr>
        <w:pStyle w:val="NoSpacing"/>
        <w:rPr>
          <w:rFonts w:ascii="Times New Roman" w:hAnsi="Times New Roman" w:cs="Times New Roman"/>
          <w:sz w:val="24"/>
          <w:szCs w:val="24"/>
          <w:highlight w:val="yellow"/>
        </w:rPr>
      </w:pPr>
      <w:r>
        <w:rPr>
          <w:noProof/>
        </w:rPr>
        <w:lastRenderedPageBreak/>
        <w:drawing>
          <wp:inline distT="0" distB="0" distL="0" distR="0" wp14:anchorId="18A48872" wp14:editId="73E031B5">
            <wp:extent cx="5943600" cy="495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7503A127" w14:textId="389DC583" w:rsidR="000B1752" w:rsidRDefault="000113B1" w:rsidP="000113B1">
      <w:pPr>
        <w:pStyle w:val="NoSpacing"/>
        <w:rPr>
          <w:rFonts w:ascii="Times New Roman" w:hAnsi="Times New Roman" w:cs="Times New Roman"/>
          <w:sz w:val="24"/>
          <w:szCs w:val="24"/>
        </w:rPr>
      </w:pPr>
      <w:commentRangeStart w:id="30"/>
      <w:r w:rsidRPr="00CD5E51">
        <w:rPr>
          <w:rFonts w:ascii="Times New Roman" w:hAnsi="Times New Roman" w:cs="Times New Roman"/>
          <w:sz w:val="24"/>
          <w:szCs w:val="24"/>
        </w:rPr>
        <w:t xml:space="preserve">Figure </w:t>
      </w:r>
      <w:r w:rsidR="00CD5E51" w:rsidRPr="00CD5E51">
        <w:rPr>
          <w:rFonts w:ascii="Times New Roman" w:hAnsi="Times New Roman" w:cs="Times New Roman"/>
          <w:sz w:val="24"/>
          <w:szCs w:val="24"/>
        </w:rPr>
        <w:t>4</w:t>
      </w:r>
      <w:r w:rsidRPr="00CD5E51">
        <w:rPr>
          <w:rFonts w:ascii="Times New Roman" w:hAnsi="Times New Roman" w:cs="Times New Roman"/>
          <w:sz w:val="24"/>
          <w:szCs w:val="24"/>
        </w:rPr>
        <w:t>.</w:t>
      </w:r>
      <w:r w:rsidRPr="000B1752">
        <w:rPr>
          <w:rFonts w:ascii="Times New Roman" w:hAnsi="Times New Roman" w:cs="Times New Roman"/>
          <w:sz w:val="24"/>
          <w:szCs w:val="24"/>
        </w:rPr>
        <w:t xml:space="preserve"> </w:t>
      </w:r>
      <w:commentRangeEnd w:id="30"/>
      <w:r w:rsidR="00EC0F30">
        <w:rPr>
          <w:rStyle w:val="CommentReference"/>
        </w:rPr>
        <w:commentReference w:id="30"/>
      </w:r>
      <w:r w:rsidR="000B1752">
        <w:rPr>
          <w:rFonts w:ascii="Times New Roman" w:hAnsi="Times New Roman" w:cs="Times New Roman"/>
          <w:sz w:val="24"/>
          <w:szCs w:val="24"/>
        </w:rPr>
        <w:t>R</w:t>
      </w:r>
      <w:r w:rsidR="000B1752" w:rsidRPr="000B1752">
        <w:rPr>
          <w:rFonts w:ascii="Times New Roman" w:hAnsi="Times New Roman" w:cs="Times New Roman"/>
          <w:sz w:val="24"/>
          <w:szCs w:val="24"/>
        </w:rPr>
        <w:t>elationships between</w:t>
      </w:r>
      <w:r w:rsidR="000B1752">
        <w:rPr>
          <w:rFonts w:ascii="Times New Roman" w:hAnsi="Times New Roman" w:cs="Times New Roman"/>
          <w:sz w:val="24"/>
          <w:szCs w:val="24"/>
        </w:rPr>
        <w:t xml:space="preserve"> Landsat 7 NDVI and </w:t>
      </w:r>
      <w:r w:rsidR="00E64191">
        <w:rPr>
          <w:rFonts w:ascii="Times New Roman" w:hAnsi="Times New Roman" w:cs="Times New Roman"/>
          <w:sz w:val="24"/>
          <w:szCs w:val="24"/>
        </w:rPr>
        <w:t xml:space="preserve">both </w:t>
      </w:r>
      <w:r w:rsidR="000B1752">
        <w:rPr>
          <w:rFonts w:ascii="Times New Roman" w:hAnsi="Times New Roman" w:cs="Times New Roman"/>
          <w:sz w:val="24"/>
          <w:szCs w:val="24"/>
        </w:rPr>
        <w:t xml:space="preserve">(a) Landsat 5 NDVI and (b) Landsat 8 NDVI using (left panels) original data and (right panels) data that </w:t>
      </w:r>
      <w:r w:rsidR="00E64191">
        <w:rPr>
          <w:rFonts w:ascii="Times New Roman" w:hAnsi="Times New Roman" w:cs="Times New Roman"/>
          <w:sz w:val="24"/>
          <w:szCs w:val="24"/>
        </w:rPr>
        <w:t xml:space="preserve">were </w:t>
      </w:r>
      <w:r w:rsidR="000B1752">
        <w:rPr>
          <w:rFonts w:ascii="Times New Roman" w:hAnsi="Times New Roman" w:cs="Times New Roman"/>
          <w:sz w:val="24"/>
          <w:szCs w:val="24"/>
        </w:rPr>
        <w:t>cross-calibrated</w:t>
      </w:r>
      <w:r w:rsidR="00455CB4">
        <w:rPr>
          <w:rFonts w:ascii="Times New Roman" w:hAnsi="Times New Roman" w:cs="Times New Roman"/>
          <w:sz w:val="24"/>
          <w:szCs w:val="24"/>
        </w:rPr>
        <w:t xml:space="preserve"> with random forest models</w:t>
      </w:r>
      <w:r w:rsidR="000B1752">
        <w:rPr>
          <w:rFonts w:ascii="Times New Roman" w:hAnsi="Times New Roman" w:cs="Times New Roman"/>
          <w:sz w:val="24"/>
          <w:szCs w:val="24"/>
        </w:rPr>
        <w:t>.</w:t>
      </w:r>
      <w:r w:rsidR="00E64191">
        <w:rPr>
          <w:rFonts w:ascii="Times New Roman" w:hAnsi="Times New Roman" w:cs="Times New Roman"/>
          <w:sz w:val="24"/>
          <w:szCs w:val="24"/>
        </w:rPr>
        <w:t xml:space="preserve"> Each point is a sample location from the Arctic – Boreal domain where there were temporally overlaps measurements from pairs Landsat satellites. Orange diagonal lines depict 1:1 relationships. Model performance metrics are provided in Table</w:t>
      </w:r>
      <w:r w:rsidR="00CD5E51">
        <w:rPr>
          <w:rFonts w:ascii="Times New Roman" w:hAnsi="Times New Roman" w:cs="Times New Roman"/>
          <w:sz w:val="24"/>
          <w:szCs w:val="24"/>
        </w:rPr>
        <w:t xml:space="preserve"> 3</w:t>
      </w:r>
      <w:r w:rsidR="00E64191">
        <w:rPr>
          <w:rFonts w:ascii="Times New Roman" w:hAnsi="Times New Roman" w:cs="Times New Roman"/>
          <w:sz w:val="24"/>
          <w:szCs w:val="24"/>
        </w:rPr>
        <w:t xml:space="preserve">. </w:t>
      </w:r>
    </w:p>
    <w:p w14:paraId="548B30CC" w14:textId="78AFB652" w:rsidR="000113B1" w:rsidRDefault="000113B1" w:rsidP="003A6063">
      <w:pPr>
        <w:pStyle w:val="NoSpacing"/>
        <w:rPr>
          <w:rFonts w:ascii="Times New Roman" w:hAnsi="Times New Roman" w:cs="Times New Roman"/>
          <w:sz w:val="32"/>
          <w:szCs w:val="32"/>
        </w:rPr>
      </w:pPr>
    </w:p>
    <w:p w14:paraId="18A78EBD" w14:textId="1A45F263" w:rsidR="00AB15E1" w:rsidRDefault="005B6315" w:rsidP="003A6063">
      <w:pPr>
        <w:pStyle w:val="NoSpacing"/>
        <w:rPr>
          <w:rFonts w:ascii="Times New Roman" w:hAnsi="Times New Roman" w:cs="Times New Roman"/>
          <w:sz w:val="24"/>
          <w:szCs w:val="24"/>
        </w:rPr>
      </w:pPr>
      <w:r>
        <w:rPr>
          <w:rFonts w:ascii="Times New Roman" w:hAnsi="Times New Roman" w:cs="Times New Roman"/>
          <w:sz w:val="24"/>
          <w:szCs w:val="24"/>
        </w:rPr>
        <w:t>Table</w:t>
      </w:r>
      <w:r w:rsidR="00744D59">
        <w:rPr>
          <w:rFonts w:ascii="Times New Roman" w:hAnsi="Times New Roman" w:cs="Times New Roman"/>
          <w:sz w:val="24"/>
          <w:szCs w:val="24"/>
        </w:rPr>
        <w:t xml:space="preserve"> </w:t>
      </w:r>
      <w:r w:rsidR="00CD5E51">
        <w:rPr>
          <w:rFonts w:ascii="Times New Roman" w:hAnsi="Times New Roman" w:cs="Times New Roman"/>
          <w:sz w:val="24"/>
          <w:szCs w:val="24"/>
        </w:rPr>
        <w:t>3</w:t>
      </w:r>
      <w:r w:rsidR="00744D59">
        <w:rPr>
          <w:rFonts w:ascii="Times New Roman" w:hAnsi="Times New Roman" w:cs="Times New Roman"/>
          <w:sz w:val="24"/>
          <w:szCs w:val="24"/>
        </w:rPr>
        <w:t xml:space="preserve">. Summary of original biases, performance of random forest models for cross-sensor calibration, and post-calibration biases in NDVI between Landsat 7 ETM and either Landsat 5 TM or Landsat 8 ETM+. </w:t>
      </w:r>
      <w:r w:rsidR="00AB15E1">
        <w:rPr>
          <w:rFonts w:ascii="Times New Roman" w:hAnsi="Times New Roman" w:cs="Times New Roman"/>
          <w:sz w:val="24"/>
          <w:szCs w:val="24"/>
        </w:rPr>
        <w:t xml:space="preserve">Error metrics were derived internally by the random forest using out-of-bag (OOB, i.e., withheld) data and further assessed using cross-validation, which yielded nearly identical results albeit with further information on post-calibration biases. </w:t>
      </w:r>
    </w:p>
    <w:p w14:paraId="43F8C17A" w14:textId="77777777" w:rsidR="000B1752" w:rsidRDefault="000B1752" w:rsidP="003A6063">
      <w:pPr>
        <w:pStyle w:val="NoSpacing"/>
        <w:rPr>
          <w:rFonts w:ascii="Times New Roman" w:hAnsi="Times New Roman" w:cs="Times New Roman"/>
          <w:sz w:val="24"/>
          <w:szCs w:val="24"/>
        </w:rPr>
      </w:pPr>
    </w:p>
    <w:tbl>
      <w:tblPr>
        <w:tblStyle w:val="TableGrid"/>
        <w:tblW w:w="13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5"/>
        <w:gridCol w:w="224"/>
        <w:gridCol w:w="1863"/>
        <w:gridCol w:w="222"/>
        <w:gridCol w:w="222"/>
        <w:gridCol w:w="222"/>
        <w:gridCol w:w="222"/>
        <w:gridCol w:w="222"/>
        <w:gridCol w:w="222"/>
        <w:gridCol w:w="222"/>
        <w:gridCol w:w="222"/>
      </w:tblGrid>
      <w:tr w:rsidR="00AB15E1" w:rsidRPr="009705F9" w14:paraId="5171CAD0" w14:textId="77777777" w:rsidTr="00E64191">
        <w:trPr>
          <w:trHeight w:val="300"/>
        </w:trPr>
        <w:tc>
          <w:tcPr>
            <w:tcW w:w="0" w:type="auto"/>
            <w:vMerge w:val="restart"/>
            <w:noWrap/>
          </w:tcPr>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872"/>
              <w:gridCol w:w="872"/>
              <w:gridCol w:w="222"/>
              <w:gridCol w:w="566"/>
              <w:gridCol w:w="794"/>
              <w:gridCol w:w="616"/>
              <w:gridCol w:w="222"/>
              <w:gridCol w:w="566"/>
              <w:gridCol w:w="794"/>
              <w:gridCol w:w="616"/>
              <w:gridCol w:w="872"/>
              <w:gridCol w:w="872"/>
            </w:tblGrid>
            <w:tr w:rsidR="00AB15E1" w:rsidRPr="009705F9" w14:paraId="0E06104A" w14:textId="77777777" w:rsidTr="00EF2C33">
              <w:trPr>
                <w:trHeight w:val="300"/>
              </w:trPr>
              <w:tc>
                <w:tcPr>
                  <w:tcW w:w="0" w:type="auto"/>
                  <w:vMerge w:val="restart"/>
                  <w:tcBorders>
                    <w:top w:val="single" w:sz="4" w:space="0" w:color="auto"/>
                    <w:bottom w:val="nil"/>
                  </w:tcBorders>
                  <w:noWrap/>
                </w:tcPr>
                <w:p w14:paraId="062B2EF4" w14:textId="77777777" w:rsidR="00744D59" w:rsidRDefault="00744D59" w:rsidP="00744D59">
                  <w:pPr>
                    <w:pStyle w:val="NoSpacing"/>
                    <w:rPr>
                      <w:rFonts w:ascii="Times New Roman" w:hAnsi="Times New Roman" w:cs="Times New Roman"/>
                      <w:b/>
                      <w:bCs/>
                      <w:sz w:val="20"/>
                      <w:szCs w:val="20"/>
                    </w:rPr>
                  </w:pPr>
                  <w:r w:rsidRPr="00067A0C">
                    <w:rPr>
                      <w:rFonts w:ascii="Times New Roman" w:hAnsi="Times New Roman" w:cs="Times New Roman"/>
                      <w:b/>
                      <w:bCs/>
                      <w:sz w:val="20"/>
                      <w:szCs w:val="20"/>
                    </w:rPr>
                    <w:t>Satellite</w:t>
                  </w:r>
                  <w:r>
                    <w:rPr>
                      <w:rFonts w:ascii="Times New Roman" w:hAnsi="Times New Roman" w:cs="Times New Roman"/>
                      <w:b/>
                      <w:bCs/>
                      <w:sz w:val="20"/>
                      <w:szCs w:val="20"/>
                    </w:rPr>
                    <w:t xml:space="preserve"> </w:t>
                  </w:r>
                </w:p>
                <w:p w14:paraId="41B4E849" w14:textId="77777777" w:rsidR="00744D59" w:rsidRPr="00067A0C" w:rsidRDefault="00744D59" w:rsidP="00744D59">
                  <w:pPr>
                    <w:pStyle w:val="NoSpacing"/>
                    <w:rPr>
                      <w:rFonts w:ascii="Times New Roman" w:hAnsi="Times New Roman" w:cs="Times New Roman"/>
                      <w:b/>
                      <w:bCs/>
                      <w:sz w:val="20"/>
                      <w:szCs w:val="20"/>
                    </w:rPr>
                  </w:pPr>
                  <w:r>
                    <w:rPr>
                      <w:rFonts w:ascii="Times New Roman" w:hAnsi="Times New Roman" w:cs="Times New Roman"/>
                      <w:b/>
                      <w:bCs/>
                      <w:sz w:val="20"/>
                      <w:szCs w:val="20"/>
                    </w:rPr>
                    <w:t>sensor</w:t>
                  </w:r>
                </w:p>
              </w:tc>
              <w:tc>
                <w:tcPr>
                  <w:tcW w:w="0" w:type="auto"/>
                  <w:gridSpan w:val="2"/>
                  <w:tcBorders>
                    <w:top w:val="single" w:sz="4" w:space="0" w:color="auto"/>
                    <w:bottom w:val="single" w:sz="4" w:space="0" w:color="auto"/>
                  </w:tcBorders>
                  <w:noWrap/>
                </w:tcPr>
                <w:p w14:paraId="54400159" w14:textId="77777777" w:rsidR="00744D59" w:rsidRPr="00067A0C" w:rsidRDefault="00744D59" w:rsidP="00744D59">
                  <w:pPr>
                    <w:pStyle w:val="NoSpacing"/>
                    <w:jc w:val="center"/>
                    <w:rPr>
                      <w:rFonts w:ascii="Times New Roman" w:hAnsi="Times New Roman" w:cs="Times New Roman"/>
                      <w:b/>
                      <w:bCs/>
                      <w:sz w:val="20"/>
                      <w:szCs w:val="20"/>
                    </w:rPr>
                  </w:pPr>
                  <w:r w:rsidRPr="00067A0C">
                    <w:rPr>
                      <w:rFonts w:ascii="Times New Roman" w:hAnsi="Times New Roman" w:cs="Times New Roman"/>
                      <w:b/>
                      <w:bCs/>
                      <w:sz w:val="20"/>
                      <w:szCs w:val="20"/>
                    </w:rPr>
                    <w:t>Original Data</w:t>
                  </w:r>
                </w:p>
              </w:tc>
              <w:tc>
                <w:tcPr>
                  <w:tcW w:w="0" w:type="auto"/>
                  <w:tcBorders>
                    <w:top w:val="single" w:sz="4" w:space="0" w:color="auto"/>
                    <w:bottom w:val="nil"/>
                  </w:tcBorders>
                </w:tcPr>
                <w:p w14:paraId="3680A274" w14:textId="77777777" w:rsidR="00744D59" w:rsidRPr="00067A0C" w:rsidRDefault="00744D59" w:rsidP="00744D59">
                  <w:pPr>
                    <w:pStyle w:val="NoSpacing"/>
                    <w:jc w:val="center"/>
                    <w:rPr>
                      <w:rFonts w:ascii="Times New Roman" w:hAnsi="Times New Roman" w:cs="Times New Roman"/>
                      <w:b/>
                      <w:bCs/>
                      <w:sz w:val="20"/>
                      <w:szCs w:val="20"/>
                    </w:rPr>
                  </w:pPr>
                </w:p>
              </w:tc>
              <w:tc>
                <w:tcPr>
                  <w:tcW w:w="0" w:type="auto"/>
                  <w:gridSpan w:val="3"/>
                  <w:tcBorders>
                    <w:top w:val="single" w:sz="4" w:space="0" w:color="auto"/>
                    <w:bottom w:val="single" w:sz="4" w:space="0" w:color="auto"/>
                  </w:tcBorders>
                  <w:noWrap/>
                </w:tcPr>
                <w:p w14:paraId="7FE4FDED" w14:textId="275A7F8B" w:rsidR="00744D59" w:rsidRPr="00067A0C" w:rsidRDefault="00744D59" w:rsidP="00744D59">
                  <w:pPr>
                    <w:pStyle w:val="NoSpacing"/>
                    <w:jc w:val="center"/>
                    <w:rPr>
                      <w:rFonts w:ascii="Times New Roman" w:hAnsi="Times New Roman" w:cs="Times New Roman"/>
                      <w:b/>
                      <w:bCs/>
                      <w:sz w:val="20"/>
                      <w:szCs w:val="20"/>
                    </w:rPr>
                  </w:pPr>
                  <w:r>
                    <w:rPr>
                      <w:rFonts w:ascii="Times New Roman" w:hAnsi="Times New Roman" w:cs="Times New Roman"/>
                      <w:b/>
                      <w:bCs/>
                      <w:sz w:val="20"/>
                      <w:szCs w:val="20"/>
                    </w:rPr>
                    <w:t>OOB Error</w:t>
                  </w:r>
                  <w:r w:rsidRPr="00067A0C">
                    <w:rPr>
                      <w:rFonts w:ascii="Times New Roman" w:hAnsi="Times New Roman" w:cs="Times New Roman"/>
                      <w:b/>
                      <w:bCs/>
                      <w:sz w:val="20"/>
                      <w:szCs w:val="20"/>
                    </w:rPr>
                    <w:t xml:space="preserve"> Metrics</w:t>
                  </w:r>
                </w:p>
              </w:tc>
              <w:tc>
                <w:tcPr>
                  <w:tcW w:w="0" w:type="auto"/>
                  <w:tcBorders>
                    <w:top w:val="single" w:sz="4" w:space="0" w:color="auto"/>
                    <w:bottom w:val="nil"/>
                  </w:tcBorders>
                </w:tcPr>
                <w:p w14:paraId="0EEE595F" w14:textId="77777777" w:rsidR="00744D59" w:rsidRPr="00067A0C" w:rsidRDefault="00744D59" w:rsidP="00744D59">
                  <w:pPr>
                    <w:pStyle w:val="NoSpacing"/>
                    <w:jc w:val="center"/>
                    <w:rPr>
                      <w:rFonts w:ascii="Times New Roman" w:hAnsi="Times New Roman" w:cs="Times New Roman"/>
                      <w:b/>
                      <w:bCs/>
                      <w:sz w:val="20"/>
                      <w:szCs w:val="20"/>
                    </w:rPr>
                  </w:pPr>
                </w:p>
              </w:tc>
              <w:tc>
                <w:tcPr>
                  <w:tcW w:w="0" w:type="auto"/>
                  <w:gridSpan w:val="5"/>
                  <w:tcBorders>
                    <w:top w:val="single" w:sz="4" w:space="0" w:color="auto"/>
                    <w:bottom w:val="single" w:sz="4" w:space="0" w:color="auto"/>
                  </w:tcBorders>
                  <w:noWrap/>
                </w:tcPr>
                <w:p w14:paraId="68E7571E" w14:textId="5627A455" w:rsidR="00744D59" w:rsidRPr="00067A0C" w:rsidRDefault="00744D59" w:rsidP="00744D59">
                  <w:pPr>
                    <w:pStyle w:val="NoSpacing"/>
                    <w:jc w:val="center"/>
                    <w:rPr>
                      <w:rFonts w:ascii="Times New Roman" w:hAnsi="Times New Roman" w:cs="Times New Roman"/>
                      <w:b/>
                      <w:bCs/>
                      <w:sz w:val="20"/>
                      <w:szCs w:val="20"/>
                    </w:rPr>
                  </w:pPr>
                  <w:r w:rsidRPr="00067A0C">
                    <w:rPr>
                      <w:rFonts w:ascii="Times New Roman" w:hAnsi="Times New Roman" w:cs="Times New Roman"/>
                      <w:b/>
                      <w:bCs/>
                      <w:sz w:val="20"/>
                      <w:szCs w:val="20"/>
                    </w:rPr>
                    <w:t xml:space="preserve">Cross-Validated </w:t>
                  </w:r>
                  <w:r>
                    <w:rPr>
                      <w:rFonts w:ascii="Times New Roman" w:hAnsi="Times New Roman" w:cs="Times New Roman"/>
                      <w:b/>
                      <w:bCs/>
                      <w:sz w:val="20"/>
                      <w:szCs w:val="20"/>
                    </w:rPr>
                    <w:t xml:space="preserve">Error </w:t>
                  </w:r>
                  <w:r w:rsidRPr="00067A0C">
                    <w:rPr>
                      <w:rFonts w:ascii="Times New Roman" w:hAnsi="Times New Roman" w:cs="Times New Roman"/>
                      <w:b/>
                      <w:bCs/>
                      <w:sz w:val="20"/>
                      <w:szCs w:val="20"/>
                    </w:rPr>
                    <w:t>Metrics</w:t>
                  </w:r>
                </w:p>
              </w:tc>
            </w:tr>
            <w:tr w:rsidR="00AB15E1" w:rsidRPr="009705F9" w14:paraId="6A89E4C8" w14:textId="77777777" w:rsidTr="00EF2C33">
              <w:trPr>
                <w:trHeight w:val="300"/>
              </w:trPr>
              <w:tc>
                <w:tcPr>
                  <w:tcW w:w="0" w:type="auto"/>
                  <w:vMerge/>
                  <w:tcBorders>
                    <w:top w:val="nil"/>
                    <w:bottom w:val="single" w:sz="4" w:space="0" w:color="auto"/>
                  </w:tcBorders>
                  <w:noWrap/>
                  <w:hideMark/>
                </w:tcPr>
                <w:p w14:paraId="19AB9A10" w14:textId="77777777" w:rsidR="00744D59" w:rsidRPr="009705F9" w:rsidRDefault="00744D59" w:rsidP="00744D59">
                  <w:pPr>
                    <w:pStyle w:val="NoSpacing"/>
                    <w:rPr>
                      <w:rFonts w:ascii="Times New Roman" w:hAnsi="Times New Roman" w:cs="Times New Roman"/>
                      <w:sz w:val="20"/>
                      <w:szCs w:val="20"/>
                    </w:rPr>
                  </w:pPr>
                </w:p>
              </w:tc>
              <w:tc>
                <w:tcPr>
                  <w:tcW w:w="0" w:type="auto"/>
                  <w:tcBorders>
                    <w:top w:val="single" w:sz="4" w:space="0" w:color="auto"/>
                    <w:bottom w:val="single" w:sz="4" w:space="0" w:color="auto"/>
                  </w:tcBorders>
                  <w:noWrap/>
                  <w:hideMark/>
                </w:tcPr>
                <w:p w14:paraId="67420D9C"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Median</w:t>
                  </w:r>
                </w:p>
                <w:p w14:paraId="6C11038B"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bias</w:t>
                  </w:r>
                </w:p>
              </w:tc>
              <w:tc>
                <w:tcPr>
                  <w:tcW w:w="0" w:type="auto"/>
                  <w:tcBorders>
                    <w:top w:val="single" w:sz="4" w:space="0" w:color="auto"/>
                    <w:bottom w:val="single" w:sz="4" w:space="0" w:color="auto"/>
                  </w:tcBorders>
                  <w:noWrap/>
                  <w:hideMark/>
                </w:tcPr>
                <w:p w14:paraId="63C1DE96"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Median</w:t>
                  </w:r>
                </w:p>
                <w:p w14:paraId="1F84FA55"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 bias</w:t>
                  </w:r>
                </w:p>
              </w:tc>
              <w:tc>
                <w:tcPr>
                  <w:tcW w:w="0" w:type="auto"/>
                  <w:tcBorders>
                    <w:top w:val="nil"/>
                    <w:bottom w:val="single" w:sz="4" w:space="0" w:color="auto"/>
                  </w:tcBorders>
                </w:tcPr>
                <w:p w14:paraId="4B84608D" w14:textId="77777777" w:rsidR="00744D59" w:rsidRPr="00090A00" w:rsidRDefault="00744D59" w:rsidP="00744D59">
                  <w:pPr>
                    <w:pStyle w:val="NoSpacing"/>
                    <w:jc w:val="center"/>
                    <w:rPr>
                      <w:rFonts w:ascii="Times New Roman" w:hAnsi="Times New Roman" w:cs="Times New Roman"/>
                      <w:b/>
                      <w:bCs/>
                      <w:sz w:val="20"/>
                      <w:szCs w:val="20"/>
                    </w:rPr>
                  </w:pPr>
                </w:p>
              </w:tc>
              <w:tc>
                <w:tcPr>
                  <w:tcW w:w="0" w:type="auto"/>
                  <w:tcBorders>
                    <w:top w:val="single" w:sz="4" w:space="0" w:color="auto"/>
                    <w:bottom w:val="single" w:sz="4" w:space="0" w:color="auto"/>
                  </w:tcBorders>
                  <w:noWrap/>
                  <w:hideMark/>
                </w:tcPr>
                <w:p w14:paraId="3078DA9D"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r</w:t>
                  </w:r>
                  <w:r w:rsidRPr="00090A00">
                    <w:rPr>
                      <w:rFonts w:ascii="Times New Roman" w:hAnsi="Times New Roman" w:cs="Times New Roman"/>
                      <w:b/>
                      <w:bCs/>
                      <w:sz w:val="20"/>
                      <w:szCs w:val="20"/>
                      <w:vertAlign w:val="superscript"/>
                    </w:rPr>
                    <w:t>2</w:t>
                  </w:r>
                </w:p>
              </w:tc>
              <w:tc>
                <w:tcPr>
                  <w:tcW w:w="0" w:type="auto"/>
                  <w:tcBorders>
                    <w:top w:val="single" w:sz="4" w:space="0" w:color="auto"/>
                    <w:bottom w:val="single" w:sz="4" w:space="0" w:color="auto"/>
                  </w:tcBorders>
                  <w:noWrap/>
                  <w:hideMark/>
                </w:tcPr>
                <w:p w14:paraId="27678743"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RMSE</w:t>
                  </w:r>
                </w:p>
              </w:tc>
              <w:tc>
                <w:tcPr>
                  <w:tcW w:w="0" w:type="auto"/>
                  <w:tcBorders>
                    <w:top w:val="single" w:sz="4" w:space="0" w:color="auto"/>
                    <w:bottom w:val="single" w:sz="4" w:space="0" w:color="auto"/>
                  </w:tcBorders>
                  <w:noWrap/>
                  <w:hideMark/>
                </w:tcPr>
                <w:p w14:paraId="49BCE118"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N</w:t>
                  </w:r>
                </w:p>
              </w:tc>
              <w:tc>
                <w:tcPr>
                  <w:tcW w:w="0" w:type="auto"/>
                  <w:tcBorders>
                    <w:top w:val="nil"/>
                    <w:bottom w:val="single" w:sz="4" w:space="0" w:color="auto"/>
                  </w:tcBorders>
                </w:tcPr>
                <w:p w14:paraId="6E1421B2" w14:textId="77777777" w:rsidR="00744D59" w:rsidRPr="00090A00" w:rsidRDefault="00744D59" w:rsidP="00744D59">
                  <w:pPr>
                    <w:pStyle w:val="NoSpacing"/>
                    <w:jc w:val="center"/>
                    <w:rPr>
                      <w:rFonts w:ascii="Times New Roman" w:hAnsi="Times New Roman" w:cs="Times New Roman"/>
                      <w:b/>
                      <w:bCs/>
                      <w:sz w:val="20"/>
                      <w:szCs w:val="20"/>
                    </w:rPr>
                  </w:pPr>
                </w:p>
              </w:tc>
              <w:tc>
                <w:tcPr>
                  <w:tcW w:w="0" w:type="auto"/>
                  <w:tcBorders>
                    <w:top w:val="single" w:sz="4" w:space="0" w:color="auto"/>
                    <w:bottom w:val="single" w:sz="4" w:space="0" w:color="auto"/>
                  </w:tcBorders>
                  <w:noWrap/>
                  <w:hideMark/>
                </w:tcPr>
                <w:p w14:paraId="155D8A8D"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r</w:t>
                  </w:r>
                  <w:r w:rsidRPr="00090A00">
                    <w:rPr>
                      <w:rFonts w:ascii="Times New Roman" w:hAnsi="Times New Roman" w:cs="Times New Roman"/>
                      <w:b/>
                      <w:bCs/>
                      <w:sz w:val="20"/>
                      <w:szCs w:val="20"/>
                      <w:vertAlign w:val="superscript"/>
                    </w:rPr>
                    <w:t>2</w:t>
                  </w:r>
                </w:p>
              </w:tc>
              <w:tc>
                <w:tcPr>
                  <w:tcW w:w="0" w:type="auto"/>
                  <w:tcBorders>
                    <w:top w:val="single" w:sz="4" w:space="0" w:color="auto"/>
                    <w:bottom w:val="single" w:sz="4" w:space="0" w:color="auto"/>
                  </w:tcBorders>
                  <w:noWrap/>
                  <w:hideMark/>
                </w:tcPr>
                <w:p w14:paraId="4098F174"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RMSE</w:t>
                  </w:r>
                </w:p>
              </w:tc>
              <w:tc>
                <w:tcPr>
                  <w:tcW w:w="0" w:type="auto"/>
                  <w:tcBorders>
                    <w:top w:val="single" w:sz="4" w:space="0" w:color="auto"/>
                    <w:bottom w:val="single" w:sz="4" w:space="0" w:color="auto"/>
                  </w:tcBorders>
                  <w:noWrap/>
                  <w:hideMark/>
                </w:tcPr>
                <w:p w14:paraId="4673CBC0"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N</w:t>
                  </w:r>
                </w:p>
              </w:tc>
              <w:tc>
                <w:tcPr>
                  <w:tcW w:w="0" w:type="auto"/>
                  <w:tcBorders>
                    <w:top w:val="single" w:sz="4" w:space="0" w:color="auto"/>
                    <w:bottom w:val="single" w:sz="4" w:space="0" w:color="auto"/>
                  </w:tcBorders>
                  <w:noWrap/>
                  <w:hideMark/>
                </w:tcPr>
                <w:p w14:paraId="635C7212"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Median</w:t>
                  </w:r>
                </w:p>
                <w:p w14:paraId="6C90F6E6"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bias</w:t>
                  </w:r>
                </w:p>
              </w:tc>
              <w:tc>
                <w:tcPr>
                  <w:tcW w:w="0" w:type="auto"/>
                  <w:tcBorders>
                    <w:top w:val="single" w:sz="4" w:space="0" w:color="auto"/>
                    <w:bottom w:val="single" w:sz="4" w:space="0" w:color="auto"/>
                  </w:tcBorders>
                  <w:noWrap/>
                  <w:hideMark/>
                </w:tcPr>
                <w:p w14:paraId="105CD802"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Median</w:t>
                  </w:r>
                </w:p>
                <w:p w14:paraId="54D78158" w14:textId="77777777" w:rsidR="00744D59" w:rsidRPr="00090A00" w:rsidRDefault="00744D59" w:rsidP="00744D59">
                  <w:pPr>
                    <w:pStyle w:val="NoSpacing"/>
                    <w:jc w:val="center"/>
                    <w:rPr>
                      <w:rFonts w:ascii="Times New Roman" w:hAnsi="Times New Roman" w:cs="Times New Roman"/>
                      <w:b/>
                      <w:bCs/>
                      <w:sz w:val="20"/>
                      <w:szCs w:val="20"/>
                    </w:rPr>
                  </w:pPr>
                  <w:r w:rsidRPr="00090A00">
                    <w:rPr>
                      <w:rFonts w:ascii="Times New Roman" w:hAnsi="Times New Roman" w:cs="Times New Roman"/>
                      <w:b/>
                      <w:bCs/>
                      <w:sz w:val="20"/>
                      <w:szCs w:val="20"/>
                    </w:rPr>
                    <w:t>% bias</w:t>
                  </w:r>
                </w:p>
              </w:tc>
            </w:tr>
            <w:tr w:rsidR="00AB15E1" w:rsidRPr="009705F9" w14:paraId="44B00E45" w14:textId="77777777" w:rsidTr="00EF2C33">
              <w:trPr>
                <w:trHeight w:val="300"/>
              </w:trPr>
              <w:tc>
                <w:tcPr>
                  <w:tcW w:w="0" w:type="auto"/>
                  <w:tcBorders>
                    <w:top w:val="single" w:sz="4" w:space="0" w:color="auto"/>
                  </w:tcBorders>
                  <w:noWrap/>
                  <w:hideMark/>
                </w:tcPr>
                <w:p w14:paraId="471AC85D" w14:textId="77777777" w:rsidR="00744D59" w:rsidRPr="009705F9" w:rsidRDefault="00744D59" w:rsidP="00744D59">
                  <w:pPr>
                    <w:pStyle w:val="NoSpacing"/>
                    <w:rPr>
                      <w:rFonts w:ascii="Times New Roman" w:hAnsi="Times New Roman" w:cs="Times New Roman"/>
                      <w:sz w:val="20"/>
                      <w:szCs w:val="20"/>
                    </w:rPr>
                  </w:pPr>
                  <w:r>
                    <w:rPr>
                      <w:rFonts w:ascii="Times New Roman" w:hAnsi="Times New Roman" w:cs="Times New Roman"/>
                      <w:sz w:val="20"/>
                      <w:szCs w:val="20"/>
                    </w:rPr>
                    <w:t xml:space="preserve">Landsat </w:t>
                  </w:r>
                  <w:r w:rsidRPr="009705F9">
                    <w:rPr>
                      <w:rFonts w:ascii="Times New Roman" w:hAnsi="Times New Roman" w:cs="Times New Roman"/>
                      <w:sz w:val="20"/>
                      <w:szCs w:val="20"/>
                    </w:rPr>
                    <w:t>5</w:t>
                  </w:r>
                  <w:r>
                    <w:rPr>
                      <w:rFonts w:ascii="Times New Roman" w:hAnsi="Times New Roman" w:cs="Times New Roman"/>
                      <w:sz w:val="20"/>
                      <w:szCs w:val="20"/>
                    </w:rPr>
                    <w:t xml:space="preserve"> TM</w:t>
                  </w:r>
                </w:p>
              </w:tc>
              <w:tc>
                <w:tcPr>
                  <w:tcW w:w="0" w:type="auto"/>
                  <w:tcBorders>
                    <w:top w:val="single" w:sz="4" w:space="0" w:color="auto"/>
                  </w:tcBorders>
                  <w:noWrap/>
                  <w:hideMark/>
                </w:tcPr>
                <w:p w14:paraId="69856D5A"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-0.04</w:t>
                  </w:r>
                </w:p>
              </w:tc>
              <w:tc>
                <w:tcPr>
                  <w:tcW w:w="0" w:type="auto"/>
                  <w:tcBorders>
                    <w:top w:val="single" w:sz="4" w:space="0" w:color="auto"/>
                  </w:tcBorders>
                  <w:noWrap/>
                  <w:hideMark/>
                </w:tcPr>
                <w:p w14:paraId="3EC1002B"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-6.1</w:t>
                  </w:r>
                </w:p>
              </w:tc>
              <w:tc>
                <w:tcPr>
                  <w:tcW w:w="0" w:type="auto"/>
                  <w:tcBorders>
                    <w:top w:val="single" w:sz="4" w:space="0" w:color="auto"/>
                  </w:tcBorders>
                </w:tcPr>
                <w:p w14:paraId="0D304FBC" w14:textId="77777777" w:rsidR="00744D59" w:rsidRPr="009705F9" w:rsidRDefault="00744D59" w:rsidP="00744D59">
                  <w:pPr>
                    <w:pStyle w:val="NoSpacing"/>
                    <w:jc w:val="center"/>
                    <w:rPr>
                      <w:rFonts w:ascii="Times New Roman" w:hAnsi="Times New Roman" w:cs="Times New Roman"/>
                      <w:sz w:val="20"/>
                      <w:szCs w:val="20"/>
                    </w:rPr>
                  </w:pPr>
                </w:p>
              </w:tc>
              <w:tc>
                <w:tcPr>
                  <w:tcW w:w="0" w:type="auto"/>
                  <w:tcBorders>
                    <w:top w:val="single" w:sz="4" w:space="0" w:color="auto"/>
                  </w:tcBorders>
                  <w:noWrap/>
                  <w:hideMark/>
                </w:tcPr>
                <w:p w14:paraId="116F982C"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0.9</w:t>
                  </w:r>
                  <w:r>
                    <w:rPr>
                      <w:rFonts w:ascii="Times New Roman" w:hAnsi="Times New Roman" w:cs="Times New Roman"/>
                      <w:sz w:val="20"/>
                      <w:szCs w:val="20"/>
                    </w:rPr>
                    <w:t>8</w:t>
                  </w:r>
                </w:p>
              </w:tc>
              <w:tc>
                <w:tcPr>
                  <w:tcW w:w="0" w:type="auto"/>
                  <w:tcBorders>
                    <w:top w:val="single" w:sz="4" w:space="0" w:color="auto"/>
                  </w:tcBorders>
                  <w:noWrap/>
                  <w:hideMark/>
                </w:tcPr>
                <w:p w14:paraId="012D7E4B"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0.03</w:t>
                  </w:r>
                </w:p>
              </w:tc>
              <w:tc>
                <w:tcPr>
                  <w:tcW w:w="0" w:type="auto"/>
                  <w:tcBorders>
                    <w:top w:val="single" w:sz="4" w:space="0" w:color="auto"/>
                  </w:tcBorders>
                  <w:noWrap/>
                  <w:hideMark/>
                </w:tcPr>
                <w:p w14:paraId="4952C076"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4315</w:t>
                  </w:r>
                </w:p>
              </w:tc>
              <w:tc>
                <w:tcPr>
                  <w:tcW w:w="0" w:type="auto"/>
                  <w:tcBorders>
                    <w:top w:val="single" w:sz="4" w:space="0" w:color="auto"/>
                  </w:tcBorders>
                </w:tcPr>
                <w:p w14:paraId="06AE5812" w14:textId="77777777" w:rsidR="00744D59" w:rsidRPr="009705F9" w:rsidRDefault="00744D59" w:rsidP="00744D59">
                  <w:pPr>
                    <w:pStyle w:val="NoSpacing"/>
                    <w:jc w:val="center"/>
                    <w:rPr>
                      <w:rFonts w:ascii="Times New Roman" w:hAnsi="Times New Roman" w:cs="Times New Roman"/>
                      <w:sz w:val="20"/>
                      <w:szCs w:val="20"/>
                    </w:rPr>
                  </w:pPr>
                </w:p>
              </w:tc>
              <w:tc>
                <w:tcPr>
                  <w:tcW w:w="0" w:type="auto"/>
                  <w:tcBorders>
                    <w:top w:val="single" w:sz="4" w:space="0" w:color="auto"/>
                  </w:tcBorders>
                  <w:noWrap/>
                  <w:hideMark/>
                </w:tcPr>
                <w:p w14:paraId="69756A60" w14:textId="3EDE4D49"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0.9</w:t>
                  </w:r>
                  <w:r w:rsidR="00AB15E1">
                    <w:rPr>
                      <w:rFonts w:ascii="Times New Roman" w:hAnsi="Times New Roman" w:cs="Times New Roman"/>
                      <w:sz w:val="20"/>
                      <w:szCs w:val="20"/>
                    </w:rPr>
                    <w:t>8</w:t>
                  </w:r>
                </w:p>
              </w:tc>
              <w:tc>
                <w:tcPr>
                  <w:tcW w:w="0" w:type="auto"/>
                  <w:tcBorders>
                    <w:top w:val="single" w:sz="4" w:space="0" w:color="auto"/>
                  </w:tcBorders>
                  <w:noWrap/>
                  <w:hideMark/>
                </w:tcPr>
                <w:p w14:paraId="587EDBC9"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0.03</w:t>
                  </w:r>
                </w:p>
              </w:tc>
              <w:tc>
                <w:tcPr>
                  <w:tcW w:w="0" w:type="auto"/>
                  <w:tcBorders>
                    <w:top w:val="single" w:sz="4" w:space="0" w:color="auto"/>
                  </w:tcBorders>
                  <w:noWrap/>
                  <w:hideMark/>
                </w:tcPr>
                <w:p w14:paraId="15C291FA"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1438</w:t>
                  </w:r>
                </w:p>
              </w:tc>
              <w:tc>
                <w:tcPr>
                  <w:tcW w:w="0" w:type="auto"/>
                  <w:tcBorders>
                    <w:top w:val="single" w:sz="4" w:space="0" w:color="auto"/>
                  </w:tcBorders>
                  <w:noWrap/>
                  <w:hideMark/>
                </w:tcPr>
                <w:p w14:paraId="6466E322" w14:textId="77777777" w:rsidR="00744D59" w:rsidRPr="009705F9" w:rsidRDefault="00744D59" w:rsidP="00744D59">
                  <w:pPr>
                    <w:pStyle w:val="NoSpacing"/>
                    <w:jc w:val="center"/>
                    <w:rPr>
                      <w:rFonts w:ascii="Times New Roman" w:hAnsi="Times New Roman" w:cs="Times New Roman"/>
                      <w:sz w:val="20"/>
                      <w:szCs w:val="20"/>
                    </w:rPr>
                  </w:pPr>
                  <w:r>
                    <w:rPr>
                      <w:rFonts w:ascii="Times New Roman" w:hAnsi="Times New Roman" w:cs="Times New Roman"/>
                      <w:sz w:val="20"/>
                      <w:szCs w:val="20"/>
                    </w:rPr>
                    <w:t>+</w:t>
                  </w:r>
                  <w:r w:rsidRPr="009705F9">
                    <w:rPr>
                      <w:rFonts w:ascii="Times New Roman" w:hAnsi="Times New Roman" w:cs="Times New Roman"/>
                      <w:sz w:val="20"/>
                      <w:szCs w:val="20"/>
                    </w:rPr>
                    <w:t>0.001</w:t>
                  </w:r>
                </w:p>
              </w:tc>
              <w:tc>
                <w:tcPr>
                  <w:tcW w:w="0" w:type="auto"/>
                  <w:tcBorders>
                    <w:top w:val="single" w:sz="4" w:space="0" w:color="auto"/>
                  </w:tcBorders>
                  <w:noWrap/>
                  <w:hideMark/>
                </w:tcPr>
                <w:p w14:paraId="5A247BD9" w14:textId="77777777" w:rsidR="00744D59" w:rsidRPr="009705F9" w:rsidRDefault="00744D59" w:rsidP="00744D59">
                  <w:pPr>
                    <w:pStyle w:val="NoSpacing"/>
                    <w:jc w:val="center"/>
                    <w:rPr>
                      <w:rFonts w:ascii="Times New Roman" w:hAnsi="Times New Roman" w:cs="Times New Roman"/>
                      <w:sz w:val="20"/>
                      <w:szCs w:val="20"/>
                    </w:rPr>
                  </w:pPr>
                  <w:r>
                    <w:rPr>
                      <w:rFonts w:ascii="Times New Roman" w:hAnsi="Times New Roman" w:cs="Times New Roman"/>
                      <w:sz w:val="20"/>
                      <w:szCs w:val="20"/>
                    </w:rPr>
                    <w:t>+</w:t>
                  </w:r>
                  <w:r w:rsidRPr="009705F9">
                    <w:rPr>
                      <w:rFonts w:ascii="Times New Roman" w:hAnsi="Times New Roman" w:cs="Times New Roman"/>
                      <w:sz w:val="20"/>
                      <w:szCs w:val="20"/>
                    </w:rPr>
                    <w:t>0.1</w:t>
                  </w:r>
                </w:p>
              </w:tc>
            </w:tr>
            <w:tr w:rsidR="00AB15E1" w:rsidRPr="009705F9" w14:paraId="45A6FB42" w14:textId="77777777" w:rsidTr="00EF2C33">
              <w:trPr>
                <w:trHeight w:val="300"/>
              </w:trPr>
              <w:tc>
                <w:tcPr>
                  <w:tcW w:w="0" w:type="auto"/>
                  <w:noWrap/>
                  <w:hideMark/>
                </w:tcPr>
                <w:p w14:paraId="3120501F" w14:textId="77777777" w:rsidR="00744D59" w:rsidRPr="009705F9" w:rsidRDefault="00744D59" w:rsidP="00744D59">
                  <w:pPr>
                    <w:pStyle w:val="NoSpacing"/>
                    <w:rPr>
                      <w:rFonts w:ascii="Times New Roman" w:hAnsi="Times New Roman" w:cs="Times New Roman"/>
                      <w:sz w:val="20"/>
                      <w:szCs w:val="20"/>
                    </w:rPr>
                  </w:pPr>
                  <w:r>
                    <w:rPr>
                      <w:rFonts w:ascii="Times New Roman" w:hAnsi="Times New Roman" w:cs="Times New Roman"/>
                      <w:sz w:val="20"/>
                      <w:szCs w:val="20"/>
                    </w:rPr>
                    <w:t xml:space="preserve">Landsat </w:t>
                  </w:r>
                  <w:r w:rsidRPr="009705F9">
                    <w:rPr>
                      <w:rFonts w:ascii="Times New Roman" w:hAnsi="Times New Roman" w:cs="Times New Roman"/>
                      <w:sz w:val="20"/>
                      <w:szCs w:val="20"/>
                    </w:rPr>
                    <w:t>8</w:t>
                  </w:r>
                  <w:r>
                    <w:rPr>
                      <w:rFonts w:ascii="Times New Roman" w:hAnsi="Times New Roman" w:cs="Times New Roman"/>
                      <w:sz w:val="20"/>
                      <w:szCs w:val="20"/>
                    </w:rPr>
                    <w:t xml:space="preserve"> ETM+</w:t>
                  </w:r>
                </w:p>
              </w:tc>
              <w:tc>
                <w:tcPr>
                  <w:tcW w:w="0" w:type="auto"/>
                  <w:noWrap/>
                  <w:hideMark/>
                </w:tcPr>
                <w:p w14:paraId="3FAE940C" w14:textId="77777777" w:rsidR="00744D59" w:rsidRPr="009705F9" w:rsidRDefault="00744D59" w:rsidP="00744D59">
                  <w:pPr>
                    <w:pStyle w:val="NoSpacing"/>
                    <w:jc w:val="center"/>
                    <w:rPr>
                      <w:rFonts w:ascii="Times New Roman" w:hAnsi="Times New Roman" w:cs="Times New Roman"/>
                      <w:sz w:val="20"/>
                      <w:szCs w:val="20"/>
                    </w:rPr>
                  </w:pPr>
                  <w:r>
                    <w:rPr>
                      <w:rFonts w:ascii="Times New Roman" w:hAnsi="Times New Roman" w:cs="Times New Roman"/>
                      <w:sz w:val="20"/>
                      <w:szCs w:val="20"/>
                    </w:rPr>
                    <w:t>+</w:t>
                  </w:r>
                  <w:r w:rsidRPr="009705F9">
                    <w:rPr>
                      <w:rFonts w:ascii="Times New Roman" w:hAnsi="Times New Roman" w:cs="Times New Roman"/>
                      <w:sz w:val="20"/>
                      <w:szCs w:val="20"/>
                    </w:rPr>
                    <w:t>0.03</w:t>
                  </w:r>
                </w:p>
              </w:tc>
              <w:tc>
                <w:tcPr>
                  <w:tcW w:w="0" w:type="auto"/>
                  <w:noWrap/>
                  <w:hideMark/>
                </w:tcPr>
                <w:p w14:paraId="27726195" w14:textId="77777777" w:rsidR="00744D59" w:rsidRPr="009705F9" w:rsidRDefault="00744D59" w:rsidP="00744D59">
                  <w:pPr>
                    <w:pStyle w:val="NoSpacing"/>
                    <w:jc w:val="center"/>
                    <w:rPr>
                      <w:rFonts w:ascii="Times New Roman" w:hAnsi="Times New Roman" w:cs="Times New Roman"/>
                      <w:sz w:val="20"/>
                      <w:szCs w:val="20"/>
                    </w:rPr>
                  </w:pPr>
                  <w:r>
                    <w:rPr>
                      <w:rFonts w:ascii="Times New Roman" w:hAnsi="Times New Roman" w:cs="Times New Roman"/>
                      <w:sz w:val="20"/>
                      <w:szCs w:val="20"/>
                    </w:rPr>
                    <w:t>+</w:t>
                  </w:r>
                  <w:r w:rsidRPr="009705F9">
                    <w:rPr>
                      <w:rFonts w:ascii="Times New Roman" w:hAnsi="Times New Roman" w:cs="Times New Roman"/>
                      <w:sz w:val="20"/>
                      <w:szCs w:val="20"/>
                    </w:rPr>
                    <w:t>4.6</w:t>
                  </w:r>
                </w:p>
              </w:tc>
              <w:tc>
                <w:tcPr>
                  <w:tcW w:w="0" w:type="auto"/>
                </w:tcPr>
                <w:p w14:paraId="6A166712" w14:textId="77777777" w:rsidR="00744D59" w:rsidRPr="009705F9" w:rsidRDefault="00744D59" w:rsidP="00744D59">
                  <w:pPr>
                    <w:pStyle w:val="NoSpacing"/>
                    <w:jc w:val="center"/>
                    <w:rPr>
                      <w:rFonts w:ascii="Times New Roman" w:hAnsi="Times New Roman" w:cs="Times New Roman"/>
                      <w:sz w:val="20"/>
                      <w:szCs w:val="20"/>
                    </w:rPr>
                  </w:pPr>
                </w:p>
              </w:tc>
              <w:tc>
                <w:tcPr>
                  <w:tcW w:w="0" w:type="auto"/>
                  <w:noWrap/>
                  <w:hideMark/>
                </w:tcPr>
                <w:p w14:paraId="787D047D"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0.97</w:t>
                  </w:r>
                </w:p>
              </w:tc>
              <w:tc>
                <w:tcPr>
                  <w:tcW w:w="0" w:type="auto"/>
                  <w:noWrap/>
                  <w:hideMark/>
                </w:tcPr>
                <w:p w14:paraId="6F221F47" w14:textId="26A5C9A3"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0.03</w:t>
                  </w:r>
                </w:p>
              </w:tc>
              <w:tc>
                <w:tcPr>
                  <w:tcW w:w="0" w:type="auto"/>
                  <w:noWrap/>
                  <w:hideMark/>
                </w:tcPr>
                <w:p w14:paraId="0B16C7FB"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4881</w:t>
                  </w:r>
                </w:p>
              </w:tc>
              <w:tc>
                <w:tcPr>
                  <w:tcW w:w="0" w:type="auto"/>
                </w:tcPr>
                <w:p w14:paraId="04028BEE" w14:textId="77777777" w:rsidR="00744D59" w:rsidRPr="009705F9" w:rsidRDefault="00744D59" w:rsidP="00744D59">
                  <w:pPr>
                    <w:pStyle w:val="NoSpacing"/>
                    <w:jc w:val="center"/>
                    <w:rPr>
                      <w:rFonts w:ascii="Times New Roman" w:hAnsi="Times New Roman" w:cs="Times New Roman"/>
                      <w:sz w:val="20"/>
                      <w:szCs w:val="20"/>
                    </w:rPr>
                  </w:pPr>
                </w:p>
              </w:tc>
              <w:tc>
                <w:tcPr>
                  <w:tcW w:w="0" w:type="auto"/>
                  <w:noWrap/>
                  <w:hideMark/>
                </w:tcPr>
                <w:p w14:paraId="70BECF39" w14:textId="7147C52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0.97</w:t>
                  </w:r>
                </w:p>
              </w:tc>
              <w:tc>
                <w:tcPr>
                  <w:tcW w:w="0" w:type="auto"/>
                  <w:noWrap/>
                  <w:hideMark/>
                </w:tcPr>
                <w:p w14:paraId="6320AC86" w14:textId="69636EFD"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0.03</w:t>
                  </w:r>
                </w:p>
              </w:tc>
              <w:tc>
                <w:tcPr>
                  <w:tcW w:w="0" w:type="auto"/>
                  <w:noWrap/>
                  <w:hideMark/>
                </w:tcPr>
                <w:p w14:paraId="77878364"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1627</w:t>
                  </w:r>
                </w:p>
              </w:tc>
              <w:tc>
                <w:tcPr>
                  <w:tcW w:w="0" w:type="auto"/>
                  <w:noWrap/>
                  <w:hideMark/>
                </w:tcPr>
                <w:p w14:paraId="24C8970E"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-0.001</w:t>
                  </w:r>
                </w:p>
              </w:tc>
              <w:tc>
                <w:tcPr>
                  <w:tcW w:w="0" w:type="auto"/>
                  <w:noWrap/>
                  <w:hideMark/>
                </w:tcPr>
                <w:p w14:paraId="3E57B426" w14:textId="77777777" w:rsidR="00744D59" w:rsidRPr="009705F9" w:rsidRDefault="00744D59" w:rsidP="00744D59">
                  <w:pPr>
                    <w:pStyle w:val="NoSpacing"/>
                    <w:jc w:val="center"/>
                    <w:rPr>
                      <w:rFonts w:ascii="Times New Roman" w:hAnsi="Times New Roman" w:cs="Times New Roman"/>
                      <w:sz w:val="20"/>
                      <w:szCs w:val="20"/>
                    </w:rPr>
                  </w:pPr>
                  <w:r w:rsidRPr="009705F9">
                    <w:rPr>
                      <w:rFonts w:ascii="Times New Roman" w:hAnsi="Times New Roman" w:cs="Times New Roman"/>
                      <w:sz w:val="20"/>
                      <w:szCs w:val="20"/>
                    </w:rPr>
                    <w:t>-0.1</w:t>
                  </w:r>
                </w:p>
              </w:tc>
            </w:tr>
          </w:tbl>
          <w:p w14:paraId="72A2FCE4" w14:textId="01D067FF" w:rsidR="009705F9" w:rsidRPr="00067A0C" w:rsidRDefault="009705F9" w:rsidP="005B6315">
            <w:pPr>
              <w:pStyle w:val="NoSpacing"/>
              <w:rPr>
                <w:rFonts w:ascii="Times New Roman" w:hAnsi="Times New Roman" w:cs="Times New Roman"/>
                <w:b/>
                <w:bCs/>
                <w:sz w:val="20"/>
                <w:szCs w:val="20"/>
              </w:rPr>
            </w:pPr>
          </w:p>
        </w:tc>
        <w:tc>
          <w:tcPr>
            <w:tcW w:w="2087" w:type="dxa"/>
            <w:gridSpan w:val="2"/>
            <w:noWrap/>
          </w:tcPr>
          <w:p w14:paraId="56BBB276" w14:textId="295D77FA" w:rsidR="009705F9" w:rsidRPr="00067A0C" w:rsidRDefault="009705F9" w:rsidP="009705F9">
            <w:pPr>
              <w:pStyle w:val="NoSpacing"/>
              <w:jc w:val="center"/>
              <w:rPr>
                <w:rFonts w:ascii="Times New Roman" w:hAnsi="Times New Roman" w:cs="Times New Roman"/>
                <w:b/>
                <w:bCs/>
                <w:sz w:val="20"/>
                <w:szCs w:val="20"/>
              </w:rPr>
            </w:pPr>
          </w:p>
        </w:tc>
        <w:tc>
          <w:tcPr>
            <w:tcW w:w="0" w:type="auto"/>
            <w:gridSpan w:val="3"/>
            <w:noWrap/>
          </w:tcPr>
          <w:p w14:paraId="20C27DF6" w14:textId="71FA4607" w:rsidR="009705F9" w:rsidRPr="00067A0C" w:rsidRDefault="009705F9" w:rsidP="009705F9">
            <w:pPr>
              <w:pStyle w:val="NoSpacing"/>
              <w:jc w:val="center"/>
              <w:rPr>
                <w:rFonts w:ascii="Times New Roman" w:hAnsi="Times New Roman" w:cs="Times New Roman"/>
                <w:b/>
                <w:bCs/>
                <w:sz w:val="20"/>
                <w:szCs w:val="20"/>
              </w:rPr>
            </w:pPr>
          </w:p>
        </w:tc>
        <w:tc>
          <w:tcPr>
            <w:tcW w:w="0" w:type="auto"/>
            <w:gridSpan w:val="5"/>
            <w:noWrap/>
          </w:tcPr>
          <w:p w14:paraId="6ABC3608" w14:textId="057B9B1C" w:rsidR="009705F9" w:rsidRPr="00067A0C" w:rsidRDefault="009705F9" w:rsidP="009705F9">
            <w:pPr>
              <w:pStyle w:val="NoSpacing"/>
              <w:jc w:val="center"/>
              <w:rPr>
                <w:rFonts w:ascii="Times New Roman" w:hAnsi="Times New Roman" w:cs="Times New Roman"/>
                <w:b/>
                <w:bCs/>
                <w:sz w:val="20"/>
                <w:szCs w:val="20"/>
              </w:rPr>
            </w:pPr>
          </w:p>
        </w:tc>
      </w:tr>
      <w:tr w:rsidR="002125DD" w:rsidRPr="009705F9" w14:paraId="780DB7EB" w14:textId="77777777" w:rsidTr="00E64191">
        <w:trPr>
          <w:trHeight w:val="300"/>
        </w:trPr>
        <w:tc>
          <w:tcPr>
            <w:tcW w:w="0" w:type="auto"/>
            <w:vMerge/>
            <w:noWrap/>
          </w:tcPr>
          <w:p w14:paraId="085827E6" w14:textId="2A9706E1" w:rsidR="009705F9" w:rsidRPr="009705F9" w:rsidRDefault="009705F9" w:rsidP="005B6315">
            <w:pPr>
              <w:pStyle w:val="NoSpacing"/>
              <w:rPr>
                <w:rFonts w:ascii="Times New Roman" w:hAnsi="Times New Roman" w:cs="Times New Roman"/>
                <w:sz w:val="20"/>
                <w:szCs w:val="20"/>
              </w:rPr>
            </w:pPr>
          </w:p>
        </w:tc>
        <w:tc>
          <w:tcPr>
            <w:tcW w:w="0" w:type="auto"/>
            <w:noWrap/>
          </w:tcPr>
          <w:p w14:paraId="38FF5FD9" w14:textId="6B68DE9F" w:rsidR="009705F9" w:rsidRPr="00090A00" w:rsidRDefault="009705F9" w:rsidP="009705F9">
            <w:pPr>
              <w:pStyle w:val="NoSpacing"/>
              <w:jc w:val="center"/>
              <w:rPr>
                <w:rFonts w:ascii="Times New Roman" w:hAnsi="Times New Roman" w:cs="Times New Roman"/>
                <w:b/>
                <w:bCs/>
                <w:sz w:val="20"/>
                <w:szCs w:val="20"/>
              </w:rPr>
            </w:pPr>
          </w:p>
        </w:tc>
        <w:tc>
          <w:tcPr>
            <w:tcW w:w="1846" w:type="dxa"/>
            <w:noWrap/>
          </w:tcPr>
          <w:p w14:paraId="380CD1A3" w14:textId="31141B52"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5ED330D5" w14:textId="12B12639"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67053451" w14:textId="22618828"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4DB4F891" w14:textId="1F65E07B"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32B0B728" w14:textId="2827F16E"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406F4343" w14:textId="55C95753"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077430FE" w14:textId="32C1F463"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0F8836F9" w14:textId="2ED8159D" w:rsidR="009705F9" w:rsidRPr="00090A00" w:rsidRDefault="009705F9" w:rsidP="009705F9">
            <w:pPr>
              <w:pStyle w:val="NoSpacing"/>
              <w:jc w:val="center"/>
              <w:rPr>
                <w:rFonts w:ascii="Times New Roman" w:hAnsi="Times New Roman" w:cs="Times New Roman"/>
                <w:b/>
                <w:bCs/>
                <w:sz w:val="20"/>
                <w:szCs w:val="20"/>
              </w:rPr>
            </w:pPr>
          </w:p>
        </w:tc>
        <w:tc>
          <w:tcPr>
            <w:tcW w:w="0" w:type="auto"/>
            <w:noWrap/>
          </w:tcPr>
          <w:p w14:paraId="77B1B8DC" w14:textId="333261A0" w:rsidR="009705F9" w:rsidRPr="00090A00" w:rsidRDefault="009705F9" w:rsidP="009705F9">
            <w:pPr>
              <w:pStyle w:val="NoSpacing"/>
              <w:jc w:val="center"/>
              <w:rPr>
                <w:rFonts w:ascii="Times New Roman" w:hAnsi="Times New Roman" w:cs="Times New Roman"/>
                <w:b/>
                <w:bCs/>
                <w:sz w:val="20"/>
                <w:szCs w:val="20"/>
              </w:rPr>
            </w:pPr>
          </w:p>
        </w:tc>
      </w:tr>
    </w:tbl>
    <w:p w14:paraId="4D411EC4" w14:textId="77777777" w:rsidR="000113B1" w:rsidRPr="00E46970" w:rsidRDefault="000113B1" w:rsidP="003A6063">
      <w:pPr>
        <w:pStyle w:val="NoSpacing"/>
        <w:rPr>
          <w:rFonts w:ascii="Times New Roman" w:hAnsi="Times New Roman" w:cs="Times New Roman"/>
          <w:sz w:val="32"/>
          <w:szCs w:val="32"/>
        </w:rPr>
      </w:pPr>
    </w:p>
    <w:p w14:paraId="7B661930" w14:textId="03455D6D" w:rsidR="00A70F9A" w:rsidRDefault="00A70F9A" w:rsidP="003A6063">
      <w:pPr>
        <w:pStyle w:val="NoSpacing"/>
        <w:rPr>
          <w:rFonts w:ascii="Times New Roman" w:hAnsi="Times New Roman" w:cs="Times New Roman"/>
          <w:sz w:val="24"/>
          <w:szCs w:val="24"/>
        </w:rPr>
      </w:pPr>
    </w:p>
    <w:p w14:paraId="171DD0E1" w14:textId="526D24BB" w:rsidR="005937E1" w:rsidRDefault="00F97AC9" w:rsidP="003A6063">
      <w:pPr>
        <w:pStyle w:val="NoSpacing"/>
        <w:rPr>
          <w:rFonts w:ascii="Times New Roman" w:hAnsi="Times New Roman" w:cs="Times New Roman"/>
          <w:sz w:val="24"/>
          <w:szCs w:val="24"/>
        </w:rPr>
      </w:pPr>
      <w:r>
        <w:rPr>
          <w:noProof/>
        </w:rPr>
        <w:drawing>
          <wp:inline distT="0" distB="0" distL="0" distR="0" wp14:anchorId="04618D67" wp14:editId="6C30C7B9">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32456A1" w14:textId="338AF545" w:rsidR="009352DA" w:rsidRDefault="00E711A1" w:rsidP="003A6063">
      <w:pPr>
        <w:pStyle w:val="NoSpacing"/>
        <w:rPr>
          <w:rFonts w:ascii="Times New Roman" w:hAnsi="Times New Roman" w:cs="Times New Roman"/>
          <w:sz w:val="24"/>
          <w:szCs w:val="24"/>
        </w:rPr>
      </w:pPr>
      <w:commentRangeStart w:id="31"/>
      <w:r w:rsidRPr="009861B2">
        <w:rPr>
          <w:rFonts w:ascii="Times New Roman" w:hAnsi="Times New Roman" w:cs="Times New Roman"/>
          <w:sz w:val="24"/>
          <w:szCs w:val="24"/>
        </w:rPr>
        <w:t xml:space="preserve">Figure </w:t>
      </w:r>
      <w:r w:rsidR="00885AA9" w:rsidRPr="009861B2">
        <w:rPr>
          <w:rFonts w:ascii="Times New Roman" w:hAnsi="Times New Roman" w:cs="Times New Roman"/>
          <w:sz w:val="24"/>
          <w:szCs w:val="24"/>
        </w:rPr>
        <w:t>5</w:t>
      </w:r>
      <w:commentRangeEnd w:id="31"/>
      <w:r w:rsidR="00B35AFF">
        <w:rPr>
          <w:rStyle w:val="CommentReference"/>
        </w:rPr>
        <w:commentReference w:id="31"/>
      </w:r>
      <w:r w:rsidRPr="009861B2">
        <w:rPr>
          <w:rFonts w:ascii="Times New Roman" w:hAnsi="Times New Roman" w:cs="Times New Roman"/>
          <w:sz w:val="24"/>
          <w:szCs w:val="24"/>
        </w:rPr>
        <w:t xml:space="preserve">. </w:t>
      </w:r>
      <w:r w:rsidR="00EF2C33" w:rsidRPr="009861B2">
        <w:rPr>
          <w:rFonts w:ascii="Times New Roman" w:hAnsi="Times New Roman" w:cs="Times New Roman"/>
          <w:sz w:val="24"/>
          <w:szCs w:val="24"/>
        </w:rPr>
        <w:t>Examples</w:t>
      </w:r>
      <w:r w:rsidR="009861B2">
        <w:rPr>
          <w:rFonts w:ascii="Times New Roman" w:hAnsi="Times New Roman" w:cs="Times New Roman"/>
          <w:sz w:val="24"/>
          <w:szCs w:val="24"/>
        </w:rPr>
        <w:t xml:space="preserve"> of Landsat satellite observations and annual phenological curves for nine random sample locations from the study area of </w:t>
      </w:r>
      <w:proofErr w:type="spellStart"/>
      <w:r w:rsidR="009861B2">
        <w:rPr>
          <w:rFonts w:ascii="Times New Roman" w:hAnsi="Times New Roman" w:cs="Times New Roman"/>
          <w:sz w:val="24"/>
          <w:szCs w:val="24"/>
        </w:rPr>
        <w:t>Disko</w:t>
      </w:r>
      <w:proofErr w:type="spellEnd"/>
      <w:r w:rsidR="009861B2">
        <w:rPr>
          <w:rFonts w:ascii="Times New Roman" w:hAnsi="Times New Roman" w:cs="Times New Roman"/>
          <w:sz w:val="24"/>
          <w:szCs w:val="24"/>
        </w:rPr>
        <w:t xml:space="preserve"> Island.</w:t>
      </w:r>
    </w:p>
    <w:p w14:paraId="0940821E" w14:textId="77777777" w:rsidR="00DC5435" w:rsidRDefault="00DC5435" w:rsidP="00DC5435">
      <w:pPr>
        <w:pStyle w:val="NoSpacing"/>
        <w:rPr>
          <w:rFonts w:ascii="Times New Roman" w:hAnsi="Times New Roman" w:cs="Times New Roman"/>
          <w:i/>
          <w:iCs/>
          <w:sz w:val="24"/>
          <w:szCs w:val="24"/>
        </w:rPr>
      </w:pPr>
    </w:p>
    <w:p w14:paraId="4671BCB5" w14:textId="690CE464" w:rsidR="003A6063" w:rsidRDefault="003A6063" w:rsidP="003A6063">
      <w:pPr>
        <w:pStyle w:val="NoSpacing"/>
        <w:rPr>
          <w:rFonts w:ascii="Times New Roman" w:hAnsi="Times New Roman" w:cs="Times New Roman"/>
          <w:sz w:val="24"/>
          <w:szCs w:val="24"/>
        </w:rPr>
      </w:pPr>
    </w:p>
    <w:p w14:paraId="2EA2B02A" w14:textId="0FBDE32C" w:rsidR="006370FB" w:rsidRDefault="006370FB" w:rsidP="003A6063">
      <w:pPr>
        <w:pStyle w:val="NoSpacing"/>
        <w:rPr>
          <w:rFonts w:ascii="Times New Roman" w:hAnsi="Times New Roman" w:cs="Times New Roman"/>
          <w:sz w:val="24"/>
          <w:szCs w:val="24"/>
        </w:rPr>
      </w:pPr>
      <w:r>
        <w:rPr>
          <w:noProof/>
        </w:rPr>
        <w:lastRenderedPageBreak/>
        <w:drawing>
          <wp:inline distT="0" distB="0" distL="0" distR="0" wp14:anchorId="219636AA" wp14:editId="6B75B81D">
            <wp:extent cx="5486400" cy="36576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253EF88" w14:textId="61137FBA" w:rsidR="006370FB" w:rsidRDefault="006370FB" w:rsidP="003A6063">
      <w:pPr>
        <w:pStyle w:val="NoSpacing"/>
        <w:rPr>
          <w:rFonts w:ascii="Times New Roman" w:hAnsi="Times New Roman" w:cs="Times New Roman"/>
          <w:sz w:val="24"/>
          <w:szCs w:val="24"/>
        </w:rPr>
      </w:pPr>
      <w:commentRangeStart w:id="32"/>
      <w:r>
        <w:rPr>
          <w:rFonts w:ascii="Times New Roman" w:hAnsi="Times New Roman" w:cs="Times New Roman"/>
          <w:sz w:val="24"/>
          <w:szCs w:val="24"/>
        </w:rPr>
        <w:t xml:space="preserve">Figure </w:t>
      </w:r>
      <w:r w:rsidR="00885AA9">
        <w:rPr>
          <w:rFonts w:ascii="Times New Roman" w:hAnsi="Times New Roman" w:cs="Times New Roman"/>
          <w:sz w:val="24"/>
          <w:szCs w:val="24"/>
        </w:rPr>
        <w:t>6</w:t>
      </w:r>
      <w:r>
        <w:rPr>
          <w:rFonts w:ascii="Times New Roman" w:hAnsi="Times New Roman" w:cs="Times New Roman"/>
          <w:sz w:val="24"/>
          <w:szCs w:val="24"/>
        </w:rPr>
        <w:t xml:space="preserve">. </w:t>
      </w:r>
      <w:commentRangeEnd w:id="32"/>
      <w:r w:rsidR="0065309B">
        <w:rPr>
          <w:rStyle w:val="CommentReference"/>
        </w:rPr>
        <w:commentReference w:id="32"/>
      </w:r>
      <w:r>
        <w:rPr>
          <w:rFonts w:ascii="Times New Roman" w:hAnsi="Times New Roman" w:cs="Times New Roman"/>
          <w:sz w:val="24"/>
          <w:szCs w:val="24"/>
        </w:rPr>
        <w:t xml:space="preserve">Summary of how </w:t>
      </w:r>
      <w:commentRangeStart w:id="33"/>
      <w:r>
        <w:rPr>
          <w:rFonts w:ascii="Times New Roman" w:hAnsi="Times New Roman" w:cs="Times New Roman"/>
          <w:sz w:val="24"/>
          <w:szCs w:val="24"/>
        </w:rPr>
        <w:t xml:space="preserve">raw </w:t>
      </w:r>
      <w:commentRangeEnd w:id="33"/>
      <w:r w:rsidR="0065309B">
        <w:rPr>
          <w:rStyle w:val="CommentReference"/>
        </w:rPr>
        <w:commentReference w:id="33"/>
      </w:r>
      <w:r>
        <w:rPr>
          <w:rFonts w:ascii="Times New Roman" w:hAnsi="Times New Roman" w:cs="Times New Roman"/>
          <w:sz w:val="24"/>
          <w:szCs w:val="24"/>
        </w:rPr>
        <w:t>and modeled estimates of NDVI</w:t>
      </w:r>
      <w:r w:rsidRPr="00C409DA">
        <w:rPr>
          <w:rFonts w:ascii="Times New Roman" w:hAnsi="Times New Roman" w:cs="Times New Roman"/>
          <w:sz w:val="24"/>
          <w:szCs w:val="24"/>
          <w:vertAlign w:val="subscript"/>
        </w:rPr>
        <w:t>max</w:t>
      </w:r>
      <w:r>
        <w:rPr>
          <w:rFonts w:ascii="Times New Roman" w:hAnsi="Times New Roman" w:cs="Times New Roman"/>
          <w:sz w:val="24"/>
          <w:szCs w:val="24"/>
        </w:rPr>
        <w:t xml:space="preserve"> vary with the number of Landsat satellite observations that are available in a given growing season</w:t>
      </w:r>
      <w:r w:rsidR="00C409DA">
        <w:rPr>
          <w:rFonts w:ascii="Times New Roman" w:hAnsi="Times New Roman" w:cs="Times New Roman"/>
          <w:sz w:val="24"/>
          <w:szCs w:val="24"/>
        </w:rPr>
        <w:t>. When only one or two observations are available</w:t>
      </w:r>
      <w:r w:rsidR="00021EA0">
        <w:rPr>
          <w:rFonts w:ascii="Times New Roman" w:hAnsi="Times New Roman" w:cs="Times New Roman"/>
          <w:sz w:val="24"/>
          <w:szCs w:val="24"/>
        </w:rPr>
        <w:t xml:space="preserve"> from a growing season</w:t>
      </w:r>
      <w:r w:rsidR="00C409DA">
        <w:rPr>
          <w:rFonts w:ascii="Times New Roman" w:hAnsi="Times New Roman" w:cs="Times New Roman"/>
          <w:sz w:val="24"/>
          <w:szCs w:val="24"/>
        </w:rPr>
        <w:t>, then NDVI</w:t>
      </w:r>
      <w:r w:rsidR="00C409DA" w:rsidRPr="00C409DA">
        <w:rPr>
          <w:rFonts w:ascii="Times New Roman" w:hAnsi="Times New Roman" w:cs="Times New Roman"/>
          <w:sz w:val="24"/>
          <w:szCs w:val="24"/>
          <w:vertAlign w:val="subscript"/>
        </w:rPr>
        <w:t>max</w:t>
      </w:r>
      <w:r w:rsidR="00C409DA">
        <w:rPr>
          <w:rFonts w:ascii="Times New Roman" w:hAnsi="Times New Roman" w:cs="Times New Roman"/>
          <w:sz w:val="24"/>
          <w:szCs w:val="24"/>
        </w:rPr>
        <w:t xml:space="preserve"> </w:t>
      </w:r>
      <w:r w:rsidR="00021EA0">
        <w:rPr>
          <w:rFonts w:ascii="Times New Roman" w:hAnsi="Times New Roman" w:cs="Times New Roman"/>
          <w:sz w:val="24"/>
          <w:szCs w:val="24"/>
        </w:rPr>
        <w:t xml:space="preserve">tends to be </w:t>
      </w:r>
      <w:r w:rsidR="00C409DA">
        <w:rPr>
          <w:rFonts w:ascii="Times New Roman" w:hAnsi="Times New Roman" w:cs="Times New Roman"/>
          <w:sz w:val="24"/>
          <w:szCs w:val="24"/>
        </w:rPr>
        <w:t xml:space="preserve">systematically underestimated using raw </w:t>
      </w:r>
      <w:r w:rsidR="00021EA0">
        <w:rPr>
          <w:rFonts w:ascii="Times New Roman" w:hAnsi="Times New Roman" w:cs="Times New Roman"/>
          <w:sz w:val="24"/>
          <w:szCs w:val="24"/>
        </w:rPr>
        <w:t xml:space="preserve">data </w:t>
      </w:r>
      <w:r w:rsidR="00C409DA">
        <w:rPr>
          <w:rFonts w:ascii="Times New Roman" w:hAnsi="Times New Roman" w:cs="Times New Roman"/>
          <w:sz w:val="24"/>
          <w:szCs w:val="24"/>
        </w:rPr>
        <w:t xml:space="preserve">but not when using </w:t>
      </w:r>
      <w:r w:rsidR="00021EA0">
        <w:rPr>
          <w:rFonts w:ascii="Times New Roman" w:hAnsi="Times New Roman" w:cs="Times New Roman"/>
          <w:sz w:val="24"/>
          <w:szCs w:val="24"/>
        </w:rPr>
        <w:t xml:space="preserve">phenologically </w:t>
      </w:r>
      <w:r w:rsidR="00C409DA">
        <w:rPr>
          <w:rFonts w:ascii="Times New Roman" w:hAnsi="Times New Roman" w:cs="Times New Roman"/>
          <w:sz w:val="24"/>
          <w:szCs w:val="24"/>
        </w:rPr>
        <w:t>modeled</w:t>
      </w:r>
      <w:r w:rsidR="00021EA0">
        <w:rPr>
          <w:rFonts w:ascii="Times New Roman" w:hAnsi="Times New Roman" w:cs="Times New Roman"/>
          <w:sz w:val="24"/>
          <w:szCs w:val="24"/>
        </w:rPr>
        <w:t xml:space="preserve">. </w:t>
      </w:r>
    </w:p>
    <w:p w14:paraId="4C072369" w14:textId="480D92B6" w:rsidR="006370FB" w:rsidRDefault="006370FB" w:rsidP="003A6063">
      <w:pPr>
        <w:pStyle w:val="NoSpacing"/>
        <w:rPr>
          <w:rFonts w:ascii="Times New Roman" w:hAnsi="Times New Roman" w:cs="Times New Roman"/>
          <w:sz w:val="24"/>
          <w:szCs w:val="24"/>
        </w:rPr>
      </w:pPr>
    </w:p>
    <w:p w14:paraId="722F74EA" w14:textId="4E942EFE" w:rsidR="003C7D0B" w:rsidRDefault="003C7D0B" w:rsidP="003C7D0B">
      <w:pPr>
        <w:pStyle w:val="Heading2"/>
      </w:pPr>
      <w:r>
        <w:t>Part 3: Analyze vegetation greenness time series</w:t>
      </w:r>
    </w:p>
    <w:p w14:paraId="57CF1AAA" w14:textId="23BE1399" w:rsidR="00470475" w:rsidRDefault="00C16839" w:rsidP="003A6063">
      <w:pPr>
        <w:pStyle w:val="NoSpacing"/>
        <w:rPr>
          <w:rFonts w:ascii="Times New Roman" w:hAnsi="Times New Roman" w:cs="Times New Roman"/>
          <w:i/>
          <w:iCs/>
          <w:sz w:val="24"/>
          <w:szCs w:val="24"/>
        </w:rPr>
      </w:pPr>
      <w:r>
        <w:rPr>
          <w:rFonts w:ascii="Times New Roman" w:hAnsi="Times New Roman" w:cs="Times New Roman"/>
          <w:sz w:val="24"/>
          <w:szCs w:val="24"/>
        </w:rPr>
        <w:t>Finally, the trend in the NDVI</w:t>
      </w:r>
      <w:r w:rsidR="00BB0B2E" w:rsidRPr="00BB0B2E">
        <w:rPr>
          <w:rFonts w:ascii="Times New Roman" w:hAnsi="Times New Roman" w:cs="Times New Roman"/>
          <w:sz w:val="24"/>
          <w:szCs w:val="24"/>
          <w:vertAlign w:val="subscript"/>
        </w:rPr>
        <w:t>max</w:t>
      </w:r>
      <w:r>
        <w:rPr>
          <w:rFonts w:ascii="Times New Roman" w:hAnsi="Times New Roman" w:cs="Times New Roman"/>
          <w:sz w:val="24"/>
          <w:szCs w:val="24"/>
        </w:rPr>
        <w:t xml:space="preserve"> across years for each sample location (pixel center) in our study area on </w:t>
      </w:r>
      <w:proofErr w:type="spellStart"/>
      <w:r>
        <w:rPr>
          <w:rFonts w:ascii="Times New Roman" w:hAnsi="Times New Roman" w:cs="Times New Roman"/>
          <w:sz w:val="24"/>
          <w:szCs w:val="24"/>
        </w:rPr>
        <w:t>Disko</w:t>
      </w:r>
      <w:proofErr w:type="spellEnd"/>
      <w:r>
        <w:rPr>
          <w:rFonts w:ascii="Times New Roman" w:hAnsi="Times New Roman" w:cs="Times New Roman"/>
          <w:sz w:val="24"/>
          <w:szCs w:val="24"/>
        </w:rPr>
        <w:t xml:space="preserve"> Island is calculated using the </w:t>
      </w:r>
      <w:proofErr w:type="spellStart"/>
      <w:r w:rsidRPr="00BB0B2E">
        <w:rPr>
          <w:rFonts w:ascii="Times New Roman" w:hAnsi="Times New Roman" w:cs="Times New Roman"/>
          <w:i/>
          <w:iCs/>
          <w:sz w:val="24"/>
          <w:szCs w:val="24"/>
        </w:rPr>
        <w:t>lsat_calc_trend</w:t>
      </w:r>
      <w:proofErr w:type="spellEnd"/>
      <w:r w:rsidRPr="00BB0B2E">
        <w:rPr>
          <w:rFonts w:ascii="Times New Roman" w:hAnsi="Times New Roman" w:cs="Times New Roman"/>
          <w:i/>
          <w:iCs/>
          <w:sz w:val="24"/>
          <w:szCs w:val="24"/>
        </w:rPr>
        <w:t>()</w:t>
      </w:r>
      <w:r>
        <w:rPr>
          <w:rFonts w:ascii="Times New Roman" w:hAnsi="Times New Roman" w:cs="Times New Roman"/>
          <w:sz w:val="24"/>
          <w:szCs w:val="24"/>
        </w:rPr>
        <w:t xml:space="preserve"> function (</w:t>
      </w:r>
      <w:r w:rsidR="000B4516">
        <w:rPr>
          <w:rFonts w:ascii="Times New Roman" w:hAnsi="Times New Roman" w:cs="Times New Roman"/>
          <w:sz w:val="24"/>
          <w:szCs w:val="24"/>
        </w:rPr>
        <w:t xml:space="preserve">Code </w:t>
      </w:r>
      <w:r>
        <w:rPr>
          <w:rFonts w:ascii="Times New Roman" w:hAnsi="Times New Roman" w:cs="Times New Roman"/>
          <w:sz w:val="24"/>
          <w:szCs w:val="24"/>
        </w:rPr>
        <w:t>Box 4). Note how we use the “</w:t>
      </w:r>
      <w:proofErr w:type="spellStart"/>
      <w:r>
        <w:rPr>
          <w:rFonts w:ascii="Times New Roman" w:hAnsi="Times New Roman" w:cs="Times New Roman"/>
          <w:sz w:val="24"/>
          <w:szCs w:val="24"/>
        </w:rPr>
        <w:t>yrs</w:t>
      </w:r>
      <w:proofErr w:type="spellEnd"/>
      <w:r>
        <w:rPr>
          <w:rFonts w:ascii="Times New Roman" w:hAnsi="Times New Roman" w:cs="Times New Roman"/>
          <w:sz w:val="24"/>
          <w:szCs w:val="24"/>
        </w:rPr>
        <w:t xml:space="preserve">” argument to restrict the time-series analysis to the years between 2000-2020 to avoid using the low number of observations in the record prior the turn of the millennium. Figure 7 shows the density plot of </w:t>
      </w:r>
      <w:r w:rsidR="00470475">
        <w:rPr>
          <w:rFonts w:ascii="Times New Roman" w:hAnsi="Times New Roman" w:cs="Times New Roman"/>
          <w:sz w:val="24"/>
          <w:szCs w:val="24"/>
        </w:rPr>
        <w:t>precent change in Landsat NDVI for each time series across the study area</w:t>
      </w:r>
      <w:r>
        <w:rPr>
          <w:rFonts w:ascii="Times New Roman" w:hAnsi="Times New Roman" w:cs="Times New Roman"/>
          <w:sz w:val="24"/>
          <w:szCs w:val="24"/>
        </w:rPr>
        <w:t xml:space="preserve"> generated by the function</w:t>
      </w:r>
      <w:r w:rsidR="00470475">
        <w:rPr>
          <w:rFonts w:ascii="Times New Roman" w:hAnsi="Times New Roman" w:cs="Times New Roman"/>
          <w:sz w:val="24"/>
          <w:szCs w:val="24"/>
        </w:rPr>
        <w:t>,</w:t>
      </w:r>
      <w:r w:rsidR="00470475">
        <w:rPr>
          <w:rFonts w:ascii="Times New Roman" w:hAnsi="Times New Roman" w:cs="Times New Roman"/>
          <w:i/>
          <w:iCs/>
          <w:sz w:val="24"/>
          <w:szCs w:val="24"/>
        </w:rPr>
        <w:t xml:space="preserve"> </w:t>
      </w:r>
      <w:r w:rsidR="00470475" w:rsidRPr="00BB0B2E">
        <w:rPr>
          <w:rFonts w:ascii="Times New Roman" w:hAnsi="Times New Roman" w:cs="Times New Roman"/>
          <w:sz w:val="24"/>
          <w:szCs w:val="24"/>
        </w:rPr>
        <w:t xml:space="preserve">indicating a general browning </w:t>
      </w:r>
      <w:r w:rsidR="00C10B1F">
        <w:rPr>
          <w:rFonts w:ascii="Times New Roman" w:hAnsi="Times New Roman" w:cs="Times New Roman"/>
          <w:sz w:val="24"/>
          <w:szCs w:val="24"/>
        </w:rPr>
        <w:t>across</w:t>
      </w:r>
      <w:r w:rsidR="00470475" w:rsidRPr="00BB0B2E">
        <w:rPr>
          <w:rFonts w:ascii="Times New Roman" w:hAnsi="Times New Roman" w:cs="Times New Roman"/>
          <w:sz w:val="24"/>
          <w:szCs w:val="24"/>
        </w:rPr>
        <w:t xml:space="preserve"> the </w:t>
      </w:r>
      <w:r w:rsidR="00C10B1F">
        <w:rPr>
          <w:rFonts w:ascii="Times New Roman" w:hAnsi="Times New Roman" w:cs="Times New Roman"/>
          <w:sz w:val="24"/>
          <w:szCs w:val="24"/>
        </w:rPr>
        <w:t>study area</w:t>
      </w:r>
      <w:r w:rsidR="00470475">
        <w:rPr>
          <w:rFonts w:ascii="Times New Roman" w:hAnsi="Times New Roman" w:cs="Times New Roman"/>
          <w:i/>
          <w:iCs/>
          <w:sz w:val="24"/>
          <w:szCs w:val="24"/>
        </w:rPr>
        <w:t xml:space="preserve">. </w:t>
      </w:r>
    </w:p>
    <w:p w14:paraId="63FD38DB" w14:textId="3A85D89B" w:rsidR="00470475" w:rsidRDefault="00470475" w:rsidP="003A6063">
      <w:pPr>
        <w:pStyle w:val="NoSpacing"/>
        <w:rPr>
          <w:rFonts w:ascii="Times New Roman" w:hAnsi="Times New Roman" w:cs="Times New Roman"/>
          <w:i/>
          <w:iCs/>
          <w:sz w:val="24"/>
          <w:szCs w:val="24"/>
        </w:rPr>
      </w:pPr>
    </w:p>
    <w:p w14:paraId="3BD3852E" w14:textId="57DA3DF2" w:rsidR="00470475" w:rsidRPr="00BB0B2E" w:rsidRDefault="000B4516" w:rsidP="003A6063">
      <w:pPr>
        <w:pStyle w:val="NoSpacing"/>
        <w:rPr>
          <w:rFonts w:ascii="Times New Roman" w:hAnsi="Times New Roman" w:cs="Times New Roman"/>
          <w:sz w:val="24"/>
          <w:szCs w:val="24"/>
        </w:rPr>
      </w:pPr>
      <w:r>
        <w:rPr>
          <w:rFonts w:ascii="Times New Roman" w:hAnsi="Times New Roman" w:cs="Times New Roman"/>
          <w:sz w:val="24"/>
          <w:szCs w:val="24"/>
        </w:rPr>
        <w:t xml:space="preserve">Code </w:t>
      </w:r>
      <w:r w:rsidR="00470475" w:rsidRPr="00BB0B2E">
        <w:rPr>
          <w:rFonts w:ascii="Times New Roman" w:hAnsi="Times New Roman" w:cs="Times New Roman"/>
          <w:sz w:val="24"/>
          <w:szCs w:val="24"/>
        </w:rPr>
        <w:t>Box 4: Analyze vegetation greenness time series</w:t>
      </w:r>
    </w:p>
    <w:p w14:paraId="2129F904" w14:textId="77777777" w:rsidR="000B4516" w:rsidRDefault="000B4516" w:rsidP="000B4516">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146145F8" w14:textId="09CD39AB" w:rsidR="003A6063" w:rsidRPr="00BB0B2E" w:rsidRDefault="003A6063" w:rsidP="00BB0B2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r w:rsidRPr="00BB0B2E">
        <w:rPr>
          <w:rFonts w:ascii="Consolas" w:hAnsi="Consolas" w:cs="Times New Roman"/>
          <w:sz w:val="20"/>
          <w:szCs w:val="20"/>
        </w:rPr>
        <w:t xml:space="preserve"># </w:t>
      </w:r>
      <w:r w:rsidR="00EF290A" w:rsidRPr="00BB0B2E">
        <w:rPr>
          <w:rFonts w:ascii="Consolas" w:hAnsi="Consolas" w:cs="Times New Roman"/>
          <w:sz w:val="20"/>
          <w:szCs w:val="20"/>
        </w:rPr>
        <w:t>C</w:t>
      </w:r>
      <w:r w:rsidRPr="00BB0B2E">
        <w:rPr>
          <w:rFonts w:ascii="Consolas" w:hAnsi="Consolas" w:cs="Times New Roman"/>
          <w:sz w:val="20"/>
          <w:szCs w:val="20"/>
        </w:rPr>
        <w:t>ompute temporal trend in NDVImax</w:t>
      </w:r>
      <w:r w:rsidR="00EF290A" w:rsidRPr="00BB0B2E">
        <w:rPr>
          <w:rFonts w:ascii="Consolas" w:hAnsi="Consolas" w:cs="Times New Roman"/>
          <w:sz w:val="20"/>
          <w:szCs w:val="20"/>
        </w:rPr>
        <w:t xml:space="preserve"> (Figure</w:t>
      </w:r>
      <w:r w:rsidR="00885AA9" w:rsidRPr="00BB0B2E">
        <w:rPr>
          <w:rFonts w:ascii="Consolas" w:hAnsi="Consolas" w:cs="Times New Roman"/>
          <w:sz w:val="20"/>
          <w:szCs w:val="20"/>
        </w:rPr>
        <w:t xml:space="preserve"> 7</w:t>
      </w:r>
      <w:r w:rsidR="00EF290A" w:rsidRPr="00BB0B2E">
        <w:rPr>
          <w:rFonts w:ascii="Consolas" w:hAnsi="Consolas" w:cs="Times New Roman"/>
          <w:sz w:val="20"/>
          <w:szCs w:val="20"/>
        </w:rPr>
        <w:t>)</w:t>
      </w:r>
    </w:p>
    <w:p w14:paraId="72C6093E" w14:textId="387E46FC" w:rsidR="003A6063" w:rsidRPr="00AA2D22" w:rsidRDefault="003A6063" w:rsidP="00BB0B2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roofErr w:type="spellStart"/>
      <w:r w:rsidRPr="00AA2D22">
        <w:rPr>
          <w:rFonts w:ascii="Consolas" w:hAnsi="Consolas" w:cs="Times New Roman"/>
          <w:sz w:val="20"/>
          <w:szCs w:val="20"/>
        </w:rPr>
        <w:t>lsat.trend.dt</w:t>
      </w:r>
      <w:proofErr w:type="spellEnd"/>
      <w:r w:rsidRPr="00AA2D22">
        <w:rPr>
          <w:rFonts w:ascii="Consolas" w:hAnsi="Consolas" w:cs="Times New Roman"/>
          <w:sz w:val="20"/>
          <w:szCs w:val="20"/>
        </w:rPr>
        <w:t xml:space="preserve"> &lt;- </w:t>
      </w:r>
      <w:proofErr w:type="spellStart"/>
      <w:r w:rsidRPr="00AA2D22">
        <w:rPr>
          <w:rFonts w:ascii="Consolas" w:hAnsi="Consolas" w:cs="Times New Roman"/>
          <w:sz w:val="20"/>
          <w:szCs w:val="20"/>
        </w:rPr>
        <w:t>lsat_calc_trend</w:t>
      </w:r>
      <w:proofErr w:type="spellEnd"/>
      <w:r w:rsidRPr="00AA2D22">
        <w:rPr>
          <w:rFonts w:ascii="Consolas" w:hAnsi="Consolas" w:cs="Times New Roman"/>
          <w:sz w:val="20"/>
          <w:szCs w:val="20"/>
        </w:rPr>
        <w:t>(</w:t>
      </w:r>
      <w:proofErr w:type="spellStart"/>
      <w:r w:rsidRPr="00AA2D22">
        <w:rPr>
          <w:rFonts w:ascii="Consolas" w:hAnsi="Consolas" w:cs="Times New Roman"/>
          <w:sz w:val="20"/>
          <w:szCs w:val="20"/>
        </w:rPr>
        <w:t>lsat.gs.dt</w:t>
      </w:r>
      <w:proofErr w:type="spellEnd"/>
      <w:r w:rsidRPr="00AA2D22">
        <w:rPr>
          <w:rFonts w:ascii="Consolas" w:hAnsi="Consolas" w:cs="Times New Roman"/>
          <w:sz w:val="20"/>
          <w:szCs w:val="20"/>
        </w:rPr>
        <w:t xml:space="preserve">, </w:t>
      </w:r>
      <w:proofErr w:type="spellStart"/>
      <w:r w:rsidRPr="00AA2D22">
        <w:rPr>
          <w:rFonts w:ascii="Consolas" w:hAnsi="Consolas" w:cs="Times New Roman"/>
          <w:sz w:val="20"/>
          <w:szCs w:val="20"/>
        </w:rPr>
        <w:t>si</w:t>
      </w:r>
      <w:proofErr w:type="spellEnd"/>
      <w:r w:rsidRPr="00AA2D22">
        <w:rPr>
          <w:rFonts w:ascii="Consolas" w:hAnsi="Consolas" w:cs="Times New Roman"/>
          <w:sz w:val="20"/>
          <w:szCs w:val="20"/>
        </w:rPr>
        <w:t xml:space="preserve"> = '</w:t>
      </w:r>
      <w:proofErr w:type="spellStart"/>
      <w:r w:rsidRPr="00AA2D22">
        <w:rPr>
          <w:rFonts w:ascii="Consolas" w:hAnsi="Consolas" w:cs="Times New Roman"/>
          <w:sz w:val="20"/>
          <w:szCs w:val="20"/>
        </w:rPr>
        <w:t>ndvi.max</w:t>
      </w:r>
      <w:proofErr w:type="spellEnd"/>
      <w:r w:rsidRPr="00AA2D22">
        <w:rPr>
          <w:rFonts w:ascii="Consolas" w:hAnsi="Consolas" w:cs="Times New Roman"/>
          <w:sz w:val="20"/>
          <w:szCs w:val="20"/>
        </w:rPr>
        <w:t xml:space="preserve">', </w:t>
      </w:r>
      <w:proofErr w:type="spellStart"/>
      <w:r w:rsidRPr="00AA2D22">
        <w:rPr>
          <w:rFonts w:ascii="Consolas" w:hAnsi="Consolas" w:cs="Times New Roman"/>
          <w:sz w:val="20"/>
          <w:szCs w:val="20"/>
        </w:rPr>
        <w:t>yrs</w:t>
      </w:r>
      <w:proofErr w:type="spellEnd"/>
      <w:r w:rsidR="00E46970" w:rsidRPr="00AA2D22">
        <w:rPr>
          <w:rFonts w:ascii="Consolas" w:hAnsi="Consolas" w:cs="Times New Roman"/>
          <w:sz w:val="20"/>
          <w:szCs w:val="20"/>
        </w:rPr>
        <w:t xml:space="preserve"> </w:t>
      </w:r>
      <w:r w:rsidRPr="00AA2D22">
        <w:rPr>
          <w:rFonts w:ascii="Consolas" w:hAnsi="Consolas" w:cs="Times New Roman"/>
          <w:sz w:val="20"/>
          <w:szCs w:val="20"/>
        </w:rPr>
        <w:t>=</w:t>
      </w:r>
      <w:r w:rsidR="00BB2B7A">
        <w:rPr>
          <w:rFonts w:ascii="Consolas" w:hAnsi="Consolas" w:cs="Times New Roman"/>
          <w:sz w:val="20"/>
          <w:szCs w:val="20"/>
        </w:rPr>
        <w:t xml:space="preserve"> </w:t>
      </w:r>
      <w:r w:rsidRPr="00AA2D22">
        <w:rPr>
          <w:rFonts w:ascii="Consolas" w:hAnsi="Consolas" w:cs="Times New Roman"/>
          <w:sz w:val="20"/>
          <w:szCs w:val="20"/>
        </w:rPr>
        <w:t>2000:2020)</w:t>
      </w:r>
    </w:p>
    <w:p w14:paraId="325D7AAC" w14:textId="77777777" w:rsidR="003A6063" w:rsidRPr="00BB0B2E" w:rsidRDefault="003A6063" w:rsidP="00BB0B2E">
      <w:pPr>
        <w:pStyle w:val="NoSpacing"/>
        <w:pBdr>
          <w:top w:val="single" w:sz="4" w:space="1" w:color="auto"/>
          <w:left w:val="single" w:sz="4" w:space="4" w:color="auto"/>
          <w:bottom w:val="single" w:sz="4" w:space="1" w:color="auto"/>
          <w:right w:val="single" w:sz="4" w:space="4" w:color="auto"/>
        </w:pBdr>
        <w:shd w:val="pct12" w:color="auto" w:fill="auto"/>
        <w:rPr>
          <w:rFonts w:ascii="Consolas" w:hAnsi="Consolas" w:cs="Times New Roman"/>
          <w:sz w:val="20"/>
          <w:szCs w:val="20"/>
        </w:rPr>
      </w:pPr>
    </w:p>
    <w:p w14:paraId="78B6A63B" w14:textId="3D59BD6E" w:rsidR="00941058" w:rsidRDefault="00772E20" w:rsidP="008A44EA">
      <w:pPr>
        <w:pStyle w:val="NoSpacing"/>
        <w:rPr>
          <w:rFonts w:ascii="Consolas" w:hAnsi="Consolas" w:cs="Times New Roman"/>
          <w:sz w:val="24"/>
          <w:szCs w:val="24"/>
        </w:rPr>
      </w:pPr>
      <w:r>
        <w:rPr>
          <w:noProof/>
        </w:rPr>
        <w:lastRenderedPageBreak/>
        <w:drawing>
          <wp:inline distT="0" distB="0" distL="0" distR="0" wp14:anchorId="2F4D1BAB" wp14:editId="459DBDB9">
            <wp:extent cx="5365630" cy="2682815"/>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6205" cy="2718103"/>
                    </a:xfrm>
                    <a:prstGeom prst="rect">
                      <a:avLst/>
                    </a:prstGeom>
                    <a:noFill/>
                    <a:ln>
                      <a:noFill/>
                    </a:ln>
                  </pic:spPr>
                </pic:pic>
              </a:graphicData>
            </a:graphic>
          </wp:inline>
        </w:drawing>
      </w:r>
    </w:p>
    <w:p w14:paraId="34507E42" w14:textId="39BBF6C0" w:rsidR="006628AB" w:rsidRDefault="00FB6DC3" w:rsidP="008A44EA">
      <w:pPr>
        <w:pStyle w:val="NoSpacing"/>
        <w:rPr>
          <w:rFonts w:ascii="Times New Roman" w:hAnsi="Times New Roman" w:cs="Times New Roman"/>
          <w:sz w:val="24"/>
          <w:szCs w:val="24"/>
        </w:rPr>
      </w:pPr>
      <w:commentRangeStart w:id="34"/>
      <w:r w:rsidRPr="00FB6DC3">
        <w:rPr>
          <w:rFonts w:ascii="Times New Roman" w:hAnsi="Times New Roman" w:cs="Times New Roman"/>
          <w:sz w:val="24"/>
          <w:szCs w:val="24"/>
        </w:rPr>
        <w:t xml:space="preserve">Figure </w:t>
      </w:r>
      <w:r w:rsidR="007D4FCD">
        <w:rPr>
          <w:rFonts w:ascii="Times New Roman" w:hAnsi="Times New Roman" w:cs="Times New Roman"/>
          <w:sz w:val="24"/>
          <w:szCs w:val="24"/>
        </w:rPr>
        <w:t>7</w:t>
      </w:r>
      <w:r>
        <w:rPr>
          <w:rFonts w:ascii="Times New Roman" w:hAnsi="Times New Roman" w:cs="Times New Roman"/>
          <w:sz w:val="24"/>
          <w:szCs w:val="24"/>
        </w:rPr>
        <w:t xml:space="preserve">. Distribution </w:t>
      </w:r>
      <w:commentRangeEnd w:id="34"/>
      <w:r w:rsidR="00470475">
        <w:rPr>
          <w:rStyle w:val="CommentReference"/>
        </w:rPr>
        <w:commentReference w:id="34"/>
      </w:r>
      <w:r>
        <w:rPr>
          <w:rFonts w:ascii="Times New Roman" w:hAnsi="Times New Roman" w:cs="Times New Roman"/>
          <w:sz w:val="24"/>
          <w:szCs w:val="24"/>
        </w:rPr>
        <w:t xml:space="preserve">of total percent change in </w:t>
      </w:r>
      <w:r w:rsidR="004C03FA">
        <w:rPr>
          <w:rFonts w:ascii="Times New Roman" w:hAnsi="Times New Roman" w:cs="Times New Roman"/>
          <w:sz w:val="24"/>
          <w:szCs w:val="24"/>
        </w:rPr>
        <w:t xml:space="preserve">Landsat </w:t>
      </w:r>
      <w:r>
        <w:rPr>
          <w:rFonts w:ascii="Times New Roman" w:hAnsi="Times New Roman" w:cs="Times New Roman"/>
          <w:sz w:val="24"/>
          <w:szCs w:val="24"/>
        </w:rPr>
        <w:t>NDVI</w:t>
      </w:r>
      <w:r w:rsidRPr="00FB6DC3">
        <w:rPr>
          <w:rFonts w:ascii="Times New Roman" w:hAnsi="Times New Roman" w:cs="Times New Roman"/>
          <w:sz w:val="24"/>
          <w:szCs w:val="24"/>
          <w:vertAlign w:val="subscript"/>
        </w:rPr>
        <w:t>max</w:t>
      </w:r>
      <w:r>
        <w:rPr>
          <w:rFonts w:ascii="Times New Roman" w:hAnsi="Times New Roman" w:cs="Times New Roman"/>
          <w:sz w:val="24"/>
          <w:szCs w:val="24"/>
        </w:rPr>
        <w:t xml:space="preserve"> from 2000 to 2020 among sample locations in </w:t>
      </w:r>
      <w:r w:rsidRPr="00FB6DC3">
        <w:rPr>
          <w:rFonts w:ascii="Times New Roman" w:hAnsi="Times New Roman" w:cs="Times New Roman"/>
          <w:sz w:val="24"/>
          <w:szCs w:val="24"/>
        </w:rPr>
        <w:t xml:space="preserve">the study area on </w:t>
      </w:r>
      <w:proofErr w:type="spellStart"/>
      <w:r w:rsidRPr="00FB6DC3">
        <w:rPr>
          <w:rFonts w:ascii="Times New Roman" w:hAnsi="Times New Roman" w:cs="Times New Roman"/>
          <w:sz w:val="24"/>
          <w:szCs w:val="24"/>
        </w:rPr>
        <w:t>Disko</w:t>
      </w:r>
      <w:proofErr w:type="spellEnd"/>
      <w:r w:rsidRPr="00FB6DC3">
        <w:rPr>
          <w:rFonts w:ascii="Times New Roman" w:hAnsi="Times New Roman" w:cs="Times New Roman"/>
          <w:sz w:val="24"/>
          <w:szCs w:val="24"/>
        </w:rPr>
        <w:t xml:space="preserve"> Island</w:t>
      </w:r>
      <w:r>
        <w:rPr>
          <w:rFonts w:ascii="Times New Roman" w:hAnsi="Times New Roman" w:cs="Times New Roman"/>
          <w:sz w:val="24"/>
          <w:szCs w:val="24"/>
        </w:rPr>
        <w:t>.</w:t>
      </w:r>
      <w:r w:rsidR="004C03FA">
        <w:rPr>
          <w:rFonts w:ascii="Times New Roman" w:hAnsi="Times New Roman" w:cs="Times New Roman"/>
          <w:sz w:val="24"/>
          <w:szCs w:val="24"/>
        </w:rPr>
        <w:t xml:space="preserve"> </w:t>
      </w:r>
      <w:r w:rsidR="006628AB">
        <w:rPr>
          <w:rFonts w:ascii="Times New Roman" w:hAnsi="Times New Roman" w:cs="Times New Roman"/>
          <w:sz w:val="24"/>
          <w:szCs w:val="24"/>
        </w:rPr>
        <w:t xml:space="preserve"> </w:t>
      </w:r>
    </w:p>
    <w:p w14:paraId="5A5CE965" w14:textId="1C98A7BE" w:rsidR="006628AB" w:rsidRDefault="006628AB" w:rsidP="008A44EA">
      <w:pPr>
        <w:pStyle w:val="NoSpacing"/>
        <w:rPr>
          <w:rFonts w:ascii="Times New Roman" w:hAnsi="Times New Roman" w:cs="Times New Roman"/>
          <w:sz w:val="24"/>
          <w:szCs w:val="24"/>
        </w:rPr>
      </w:pPr>
    </w:p>
    <w:p w14:paraId="2767DAB9" w14:textId="77777777" w:rsidR="00D2277A" w:rsidRDefault="00D2277A" w:rsidP="008A44EA">
      <w:pPr>
        <w:pStyle w:val="NoSpacing"/>
        <w:rPr>
          <w:rFonts w:ascii="Times New Roman" w:hAnsi="Times New Roman" w:cs="Times New Roman"/>
          <w:sz w:val="24"/>
          <w:szCs w:val="24"/>
        </w:rPr>
      </w:pPr>
    </w:p>
    <w:p w14:paraId="7B3B3B39" w14:textId="4BE9B3E4" w:rsidR="00FB6DC3" w:rsidRDefault="00FB6DC3" w:rsidP="008A44E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C42061">
        <w:rPr>
          <w:noProof/>
        </w:rPr>
        <w:drawing>
          <wp:inline distT="0" distB="0" distL="0" distR="0" wp14:anchorId="1D0C5B24" wp14:editId="5876706C">
            <wp:extent cx="54864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FA72212" w14:textId="1C25A100" w:rsidR="00C42061" w:rsidRDefault="00C42061" w:rsidP="008A44EA">
      <w:pPr>
        <w:pStyle w:val="NoSpacing"/>
        <w:rPr>
          <w:rFonts w:ascii="Times New Roman" w:hAnsi="Times New Roman" w:cs="Times New Roman"/>
          <w:sz w:val="24"/>
          <w:szCs w:val="24"/>
        </w:rPr>
      </w:pPr>
      <w:r>
        <w:rPr>
          <w:rFonts w:ascii="Times New Roman" w:hAnsi="Times New Roman" w:cs="Times New Roman"/>
          <w:sz w:val="24"/>
          <w:szCs w:val="24"/>
        </w:rPr>
        <w:t xml:space="preserve">Figure 8. </w:t>
      </w:r>
      <w:r w:rsidR="00D01583">
        <w:rPr>
          <w:rFonts w:ascii="Times New Roman" w:hAnsi="Times New Roman" w:cs="Times New Roman"/>
          <w:sz w:val="24"/>
          <w:szCs w:val="24"/>
        </w:rPr>
        <w:t>Annual mean Landsat NDVI</w:t>
      </w:r>
      <w:r w:rsidR="00D01583" w:rsidRPr="00D01583">
        <w:rPr>
          <w:rFonts w:ascii="Times New Roman" w:hAnsi="Times New Roman" w:cs="Times New Roman"/>
          <w:sz w:val="24"/>
          <w:szCs w:val="24"/>
          <w:vertAlign w:val="subscript"/>
        </w:rPr>
        <w:t>max</w:t>
      </w:r>
      <w:r w:rsidR="00D01583">
        <w:rPr>
          <w:rFonts w:ascii="Times New Roman" w:hAnsi="Times New Roman" w:cs="Times New Roman"/>
          <w:sz w:val="24"/>
          <w:szCs w:val="24"/>
        </w:rPr>
        <w:t xml:space="preserve"> from 2000 to 2020 for sample locations grouped by their </w:t>
      </w:r>
      <w:r w:rsidR="006D5E22">
        <w:rPr>
          <w:rFonts w:ascii="Times New Roman" w:hAnsi="Times New Roman" w:cs="Times New Roman"/>
          <w:sz w:val="24"/>
          <w:szCs w:val="24"/>
        </w:rPr>
        <w:t xml:space="preserve">concomitant </w:t>
      </w:r>
      <w:r w:rsidR="00D01583">
        <w:rPr>
          <w:rFonts w:ascii="Times New Roman" w:hAnsi="Times New Roman" w:cs="Times New Roman"/>
          <w:sz w:val="24"/>
          <w:szCs w:val="24"/>
        </w:rPr>
        <w:t>temporal trend.</w:t>
      </w:r>
      <w:r w:rsidR="004C03FA">
        <w:rPr>
          <w:rFonts w:ascii="Times New Roman" w:hAnsi="Times New Roman" w:cs="Times New Roman"/>
          <w:sz w:val="24"/>
          <w:szCs w:val="24"/>
        </w:rPr>
        <w:t xml:space="preserve"> Trends were assessed for each sample location </w:t>
      </w:r>
      <w:r w:rsidR="00CD0704">
        <w:rPr>
          <w:rFonts w:ascii="Times New Roman" w:hAnsi="Times New Roman" w:cs="Times New Roman"/>
          <w:sz w:val="24"/>
          <w:szCs w:val="24"/>
        </w:rPr>
        <w:t>by removing temporal autocorrelation and then applying a Mann</w:t>
      </w:r>
      <w:r w:rsidR="004C03FA">
        <w:rPr>
          <w:rFonts w:ascii="Times New Roman" w:hAnsi="Times New Roman" w:cs="Times New Roman"/>
          <w:sz w:val="24"/>
          <w:szCs w:val="24"/>
        </w:rPr>
        <w:t>-Kendall trend test</w:t>
      </w:r>
      <w:r w:rsidR="00CD0704">
        <w:rPr>
          <w:rFonts w:ascii="Times New Roman" w:hAnsi="Times New Roman" w:cs="Times New Roman"/>
          <w:sz w:val="24"/>
          <w:szCs w:val="24"/>
        </w:rPr>
        <w:t xml:space="preserve">. </w:t>
      </w:r>
      <w:r w:rsidR="006D5E22">
        <w:rPr>
          <w:rFonts w:ascii="Times New Roman" w:hAnsi="Times New Roman" w:cs="Times New Roman"/>
          <w:sz w:val="24"/>
          <w:szCs w:val="24"/>
        </w:rPr>
        <w:t>Error bands depict ±1 standard error</w:t>
      </w:r>
      <w:r w:rsidR="00C16835">
        <w:rPr>
          <w:rFonts w:ascii="Times New Roman" w:hAnsi="Times New Roman" w:cs="Times New Roman"/>
          <w:sz w:val="24"/>
          <w:szCs w:val="24"/>
        </w:rPr>
        <w:t>.</w:t>
      </w:r>
      <w:r w:rsidR="00CB758B">
        <w:rPr>
          <w:rFonts w:ascii="Times New Roman" w:hAnsi="Times New Roman" w:cs="Times New Roman"/>
          <w:sz w:val="24"/>
          <w:szCs w:val="24"/>
        </w:rPr>
        <w:t xml:space="preserve">  </w:t>
      </w:r>
    </w:p>
    <w:p w14:paraId="0689BF02" w14:textId="51A442A8" w:rsidR="005204D5" w:rsidRDefault="005204D5" w:rsidP="008A44EA">
      <w:pPr>
        <w:pStyle w:val="NoSpacing"/>
        <w:rPr>
          <w:rFonts w:ascii="Times New Roman" w:hAnsi="Times New Roman" w:cs="Times New Roman"/>
          <w:sz w:val="24"/>
          <w:szCs w:val="24"/>
        </w:rPr>
      </w:pPr>
    </w:p>
    <w:p w14:paraId="23DCD976" w14:textId="328C8922" w:rsidR="00470475" w:rsidRPr="00444959" w:rsidRDefault="00470475" w:rsidP="008A44EA">
      <w:pPr>
        <w:pStyle w:val="NoSpacing"/>
        <w:rPr>
          <w:rFonts w:ascii="Times New Roman" w:hAnsi="Times New Roman" w:cs="Times New Roman"/>
          <w:i/>
          <w:iCs/>
          <w:sz w:val="24"/>
          <w:szCs w:val="24"/>
        </w:rPr>
      </w:pPr>
      <w:r w:rsidRPr="00444959">
        <w:rPr>
          <w:rFonts w:ascii="Times New Roman" w:hAnsi="Times New Roman" w:cs="Times New Roman"/>
          <w:i/>
          <w:iCs/>
          <w:sz w:val="24"/>
          <w:szCs w:val="24"/>
        </w:rPr>
        <w:t>Results from the example study</w:t>
      </w:r>
    </w:p>
    <w:p w14:paraId="056D7030" w14:textId="493D1C20" w:rsidR="005204D5" w:rsidRDefault="009A02B9" w:rsidP="008A44EA">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This example analysis showed </w:t>
      </w:r>
      <w:r w:rsidR="00672194">
        <w:rPr>
          <w:rFonts w:ascii="Times New Roman" w:hAnsi="Times New Roman" w:cs="Times New Roman"/>
          <w:sz w:val="24"/>
          <w:szCs w:val="24"/>
        </w:rPr>
        <w:t xml:space="preserve">that from 2000 to 2020, </w:t>
      </w:r>
      <w:r>
        <w:rPr>
          <w:rFonts w:ascii="Times New Roman" w:hAnsi="Times New Roman" w:cs="Times New Roman"/>
          <w:sz w:val="24"/>
          <w:szCs w:val="24"/>
        </w:rPr>
        <w:t>annual maximum vegetation greenness (</w:t>
      </w:r>
      <w:r w:rsidR="00B611CE">
        <w:rPr>
          <w:rFonts w:ascii="Times New Roman" w:hAnsi="Times New Roman" w:cs="Times New Roman"/>
          <w:sz w:val="24"/>
          <w:szCs w:val="24"/>
        </w:rPr>
        <w:t xml:space="preserve">i.e., </w:t>
      </w:r>
      <w:r>
        <w:rPr>
          <w:rFonts w:ascii="Times New Roman" w:hAnsi="Times New Roman" w:cs="Times New Roman"/>
          <w:sz w:val="24"/>
          <w:szCs w:val="24"/>
        </w:rPr>
        <w:t>NDVI</w:t>
      </w:r>
      <w:r w:rsidRPr="005B2946">
        <w:rPr>
          <w:rFonts w:ascii="Times New Roman" w:hAnsi="Times New Roman" w:cs="Times New Roman"/>
          <w:sz w:val="24"/>
          <w:szCs w:val="24"/>
          <w:vertAlign w:val="subscript"/>
        </w:rPr>
        <w:t>max</w:t>
      </w:r>
      <w:r>
        <w:rPr>
          <w:rFonts w:ascii="Times New Roman" w:hAnsi="Times New Roman" w:cs="Times New Roman"/>
          <w:sz w:val="24"/>
          <w:szCs w:val="24"/>
        </w:rPr>
        <w:t xml:space="preserve">) systematically decreased (α = 0.10; browned) across 53% of the study area on </w:t>
      </w:r>
      <w:proofErr w:type="spellStart"/>
      <w:r>
        <w:rPr>
          <w:rFonts w:ascii="Times New Roman" w:hAnsi="Times New Roman" w:cs="Times New Roman"/>
          <w:sz w:val="24"/>
          <w:szCs w:val="24"/>
        </w:rPr>
        <w:t>Disko</w:t>
      </w:r>
      <w:proofErr w:type="spellEnd"/>
      <w:r>
        <w:rPr>
          <w:rFonts w:ascii="Times New Roman" w:hAnsi="Times New Roman" w:cs="Times New Roman"/>
          <w:sz w:val="24"/>
          <w:szCs w:val="24"/>
        </w:rPr>
        <w:t xml:space="preserve"> Island, whereas vegetation greenness </w:t>
      </w:r>
      <w:r w:rsidR="00B611CE">
        <w:rPr>
          <w:rFonts w:ascii="Times New Roman" w:hAnsi="Times New Roman" w:cs="Times New Roman"/>
          <w:sz w:val="24"/>
          <w:szCs w:val="24"/>
        </w:rPr>
        <w:t xml:space="preserve">systematically </w:t>
      </w:r>
      <w:r>
        <w:rPr>
          <w:rFonts w:ascii="Times New Roman" w:hAnsi="Times New Roman" w:cs="Times New Roman"/>
          <w:sz w:val="24"/>
          <w:szCs w:val="24"/>
        </w:rPr>
        <w:t>increased (α = 0.10; greened) across 2% of this study area</w:t>
      </w:r>
      <w:r w:rsidR="00C15945">
        <w:rPr>
          <w:rFonts w:ascii="Times New Roman" w:hAnsi="Times New Roman" w:cs="Times New Roman"/>
          <w:sz w:val="24"/>
          <w:szCs w:val="24"/>
        </w:rPr>
        <w:t xml:space="preserve"> (Figure 2a and 8)</w:t>
      </w:r>
      <w:r>
        <w:rPr>
          <w:rFonts w:ascii="Times New Roman" w:hAnsi="Times New Roman" w:cs="Times New Roman"/>
          <w:sz w:val="24"/>
          <w:szCs w:val="24"/>
        </w:rPr>
        <w:t>.</w:t>
      </w:r>
      <w:r w:rsidR="00672194">
        <w:rPr>
          <w:rFonts w:ascii="Times New Roman" w:hAnsi="Times New Roman" w:cs="Times New Roman"/>
          <w:sz w:val="24"/>
          <w:szCs w:val="24"/>
        </w:rPr>
        <w:t xml:space="preserve"> There were no systematic changes across the remaining 45% of the study area</w:t>
      </w:r>
      <w:r w:rsidR="00957BEF">
        <w:rPr>
          <w:rFonts w:ascii="Times New Roman" w:hAnsi="Times New Roman" w:cs="Times New Roman"/>
          <w:sz w:val="24"/>
          <w:szCs w:val="24"/>
        </w:rPr>
        <w:t xml:space="preserve"> (Figure 2a</w:t>
      </w:r>
      <w:r w:rsidR="00C15945">
        <w:rPr>
          <w:rFonts w:ascii="Times New Roman" w:hAnsi="Times New Roman" w:cs="Times New Roman"/>
          <w:sz w:val="24"/>
          <w:szCs w:val="24"/>
        </w:rPr>
        <w:t xml:space="preserve"> and 8</w:t>
      </w:r>
      <w:r w:rsidR="00957BEF">
        <w:rPr>
          <w:rFonts w:ascii="Times New Roman" w:hAnsi="Times New Roman" w:cs="Times New Roman"/>
          <w:sz w:val="24"/>
          <w:szCs w:val="24"/>
        </w:rPr>
        <w:t>)</w:t>
      </w:r>
      <w:r w:rsidR="00672194">
        <w:rPr>
          <w:rFonts w:ascii="Times New Roman" w:hAnsi="Times New Roman" w:cs="Times New Roman"/>
          <w:sz w:val="24"/>
          <w:szCs w:val="24"/>
        </w:rPr>
        <w:t xml:space="preserve">. </w:t>
      </w:r>
      <w:r w:rsidR="00830D9B">
        <w:rPr>
          <w:rFonts w:ascii="Times New Roman" w:hAnsi="Times New Roman" w:cs="Times New Roman"/>
          <w:sz w:val="24"/>
          <w:szCs w:val="24"/>
        </w:rPr>
        <w:t>Overall, v</w:t>
      </w:r>
      <w:r>
        <w:rPr>
          <w:rFonts w:ascii="Times New Roman" w:hAnsi="Times New Roman" w:cs="Times New Roman"/>
          <w:sz w:val="24"/>
          <w:szCs w:val="24"/>
        </w:rPr>
        <w:t>egetation greenness decreased by an average of 6.2 ± 8.4%</w:t>
      </w:r>
      <w:r w:rsidR="00672194">
        <w:rPr>
          <w:rFonts w:ascii="Times New Roman" w:hAnsi="Times New Roman" w:cs="Times New Roman"/>
          <w:sz w:val="24"/>
          <w:szCs w:val="24"/>
        </w:rPr>
        <w:t xml:space="preserve"> (± 1 SD)</w:t>
      </w:r>
      <w:r w:rsidR="00830D9B">
        <w:rPr>
          <w:rFonts w:ascii="Times New Roman" w:hAnsi="Times New Roman" w:cs="Times New Roman"/>
          <w:sz w:val="24"/>
          <w:szCs w:val="24"/>
        </w:rPr>
        <w:t xml:space="preserve"> during this period. </w:t>
      </w:r>
      <w:r w:rsidR="001C6506">
        <w:rPr>
          <w:rFonts w:ascii="Times New Roman" w:hAnsi="Times New Roman" w:cs="Times New Roman"/>
          <w:sz w:val="24"/>
          <w:szCs w:val="24"/>
        </w:rPr>
        <w:t>The predominance of browning in this study area contrasts with widespread greening in the Arctic</w:t>
      </w:r>
      <w:r w:rsidR="005355BF">
        <w:rPr>
          <w:rFonts w:ascii="Times New Roman" w:hAnsi="Times New Roman" w:cs="Times New Roman"/>
          <w:sz w:val="24"/>
          <w:szCs w:val="24"/>
        </w:rPr>
        <w:t xml:space="preserve"> </w:t>
      </w:r>
      <w:r w:rsidR="005355BF">
        <w:rPr>
          <w:rFonts w:ascii="Times New Roman" w:hAnsi="Times New Roman" w:cs="Times New Roman"/>
          <w:sz w:val="24"/>
          <w:szCs w:val="24"/>
        </w:rPr>
        <w:fldChar w:fldCharType="begin">
          <w:fldData xml:space="preserve">PEVuZE5vdGU+PENpdGU+PEF1dGhvcj5Gcm9zdDwvQXV0aG9yPjxZZWFyPjIwMjE8L1llYXI+PFJl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</w:fldData>
        </w:fldChar>
      </w:r>
      <w:r w:rsidR="005355BF">
        <w:rPr>
          <w:rFonts w:ascii="Times New Roman" w:hAnsi="Times New Roman" w:cs="Times New Roman"/>
          <w:sz w:val="24"/>
          <w:szCs w:val="24"/>
        </w:rPr>
        <w:instrText xml:space="preserve"> ADDIN EN.CITE </w:instrText>
      </w:r>
      <w:r w:rsidR="005355BF">
        <w:rPr>
          <w:rFonts w:ascii="Times New Roman" w:hAnsi="Times New Roman" w:cs="Times New Roman"/>
          <w:sz w:val="24"/>
          <w:szCs w:val="24"/>
        </w:rPr>
        <w:fldChar w:fldCharType="begin">
          <w:fldData xml:space="preserve">PEVuZE5vdGU+PENpdGU+PEF1dGhvcj5Gcm9zdDwvQXV0aG9yPjxZZWFyPjIwMjE8L1llYXI+PFJl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</w:fldData>
        </w:fldChar>
      </w:r>
      <w:r w:rsidR="005355BF">
        <w:rPr>
          <w:rFonts w:ascii="Times New Roman" w:hAnsi="Times New Roman" w:cs="Times New Roman"/>
          <w:sz w:val="24"/>
          <w:szCs w:val="24"/>
        </w:rPr>
        <w:instrText xml:space="preserve"> ADDIN EN.CITE.DATA </w:instrText>
      </w:r>
      <w:r w:rsidR="005355BF">
        <w:rPr>
          <w:rFonts w:ascii="Times New Roman" w:hAnsi="Times New Roman" w:cs="Times New Roman"/>
          <w:sz w:val="24"/>
          <w:szCs w:val="24"/>
        </w:rPr>
      </w:r>
      <w:r w:rsidR="005355BF">
        <w:rPr>
          <w:rFonts w:ascii="Times New Roman" w:hAnsi="Times New Roman" w:cs="Times New Roman"/>
          <w:sz w:val="24"/>
          <w:szCs w:val="24"/>
        </w:rPr>
        <w:fldChar w:fldCharType="end"/>
      </w:r>
      <w:r w:rsidR="005355BF">
        <w:rPr>
          <w:rFonts w:ascii="Times New Roman" w:hAnsi="Times New Roman" w:cs="Times New Roman"/>
          <w:sz w:val="24"/>
          <w:szCs w:val="24"/>
        </w:rPr>
      </w:r>
      <w:r w:rsidR="005355BF">
        <w:rPr>
          <w:rFonts w:ascii="Times New Roman" w:hAnsi="Times New Roman" w:cs="Times New Roman"/>
          <w:sz w:val="24"/>
          <w:szCs w:val="24"/>
        </w:rPr>
        <w:fldChar w:fldCharType="separate"/>
      </w:r>
      <w:r w:rsidR="005355BF">
        <w:rPr>
          <w:rFonts w:ascii="Times New Roman" w:hAnsi="Times New Roman" w:cs="Times New Roman"/>
          <w:noProof/>
          <w:sz w:val="24"/>
          <w:szCs w:val="24"/>
        </w:rPr>
        <w:t>(Myers-Smith et al. 2020, Frost et al. 2021)</w:t>
      </w:r>
      <w:r w:rsidR="005355BF">
        <w:rPr>
          <w:rFonts w:ascii="Times New Roman" w:hAnsi="Times New Roman" w:cs="Times New Roman"/>
          <w:sz w:val="24"/>
          <w:szCs w:val="24"/>
        </w:rPr>
        <w:fldChar w:fldCharType="end"/>
      </w:r>
      <w:r w:rsidR="00830D9B">
        <w:rPr>
          <w:rFonts w:ascii="Times New Roman" w:hAnsi="Times New Roman" w:cs="Times New Roman"/>
          <w:sz w:val="24"/>
          <w:szCs w:val="24"/>
        </w:rPr>
        <w:t xml:space="preserve">, where </w:t>
      </w:r>
      <w:r w:rsidR="005355BF">
        <w:rPr>
          <w:rFonts w:ascii="Times New Roman" w:hAnsi="Times New Roman" w:cs="Times New Roman"/>
          <w:sz w:val="24"/>
          <w:szCs w:val="24"/>
        </w:rPr>
        <w:t xml:space="preserve">Landsat observations indicate that </w:t>
      </w:r>
      <w:r w:rsidR="001C6506">
        <w:rPr>
          <w:rFonts w:ascii="Times New Roman" w:hAnsi="Times New Roman" w:cs="Times New Roman"/>
          <w:sz w:val="24"/>
          <w:szCs w:val="24"/>
        </w:rPr>
        <w:t>average vegetation greenness increased 3.9</w:t>
      </w:r>
      <w:r w:rsidR="00830D9B">
        <w:rPr>
          <w:rFonts w:ascii="Times New Roman" w:hAnsi="Times New Roman" w:cs="Times New Roman"/>
          <w:sz w:val="24"/>
          <w:szCs w:val="24"/>
        </w:rPr>
        <w:t xml:space="preserve">% from 2000 to 2020 </w:t>
      </w:r>
      <w:r w:rsidR="007E53F8">
        <w:rPr>
          <w:rFonts w:ascii="Times New Roman" w:hAnsi="Times New Roman" w:cs="Times New Roman"/>
          <w:sz w:val="24"/>
          <w:szCs w:val="24"/>
        </w:rPr>
        <w:fldChar w:fldCharType="begin">
          <w:fldData xml:space="preserve">PEVuZE5vdGU+PENpdGU+PEF1dGhvcj5NZWtvbm5lbjwvQXV0aG9yPjxZZWFyPjIwMjE8L1llYXI+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</w:fldData>
        </w:fldChar>
      </w:r>
      <w:r w:rsidR="007E53F8">
        <w:rPr>
          <w:rFonts w:ascii="Times New Roman" w:hAnsi="Times New Roman" w:cs="Times New Roman"/>
          <w:sz w:val="24"/>
          <w:szCs w:val="24"/>
        </w:rPr>
        <w:instrText xml:space="preserve"> ADDIN EN.CITE </w:instrText>
      </w:r>
      <w:r w:rsidR="007E53F8">
        <w:rPr>
          <w:rFonts w:ascii="Times New Roman" w:hAnsi="Times New Roman" w:cs="Times New Roman"/>
          <w:sz w:val="24"/>
          <w:szCs w:val="24"/>
        </w:rPr>
        <w:fldChar w:fldCharType="begin">
          <w:fldData xml:space="preserve">PEVuZE5vdGU+PENpdGU+PEF1dGhvcj5NZWtvbm5lbjwvQXV0aG9yPjxZZWFyPjIwMjE8L1llYXI+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</w:fldData>
        </w:fldChar>
      </w:r>
      <w:r w:rsidR="007E53F8">
        <w:rPr>
          <w:rFonts w:ascii="Times New Roman" w:hAnsi="Times New Roman" w:cs="Times New Roman"/>
          <w:sz w:val="24"/>
          <w:szCs w:val="24"/>
        </w:rPr>
        <w:instrText xml:space="preserve"> ADDIN EN.CITE.DATA </w:instrText>
      </w:r>
      <w:r w:rsidR="007E53F8">
        <w:rPr>
          <w:rFonts w:ascii="Times New Roman" w:hAnsi="Times New Roman" w:cs="Times New Roman"/>
          <w:sz w:val="24"/>
          <w:szCs w:val="24"/>
        </w:rPr>
      </w:r>
      <w:r w:rsidR="007E53F8">
        <w:rPr>
          <w:rFonts w:ascii="Times New Roman" w:hAnsi="Times New Roman" w:cs="Times New Roman"/>
          <w:sz w:val="24"/>
          <w:szCs w:val="24"/>
        </w:rPr>
        <w:fldChar w:fldCharType="end"/>
      </w:r>
      <w:r w:rsidR="007E53F8">
        <w:rPr>
          <w:rFonts w:ascii="Times New Roman" w:hAnsi="Times New Roman" w:cs="Times New Roman"/>
          <w:sz w:val="24"/>
          <w:szCs w:val="24"/>
        </w:rPr>
      </w:r>
      <w:r w:rsidR="007E53F8">
        <w:rPr>
          <w:rFonts w:ascii="Times New Roman" w:hAnsi="Times New Roman" w:cs="Times New Roman"/>
          <w:sz w:val="24"/>
          <w:szCs w:val="24"/>
        </w:rPr>
        <w:fldChar w:fldCharType="separate"/>
      </w:r>
      <w:r w:rsidR="007E53F8">
        <w:rPr>
          <w:rFonts w:ascii="Times New Roman" w:hAnsi="Times New Roman" w:cs="Times New Roman"/>
          <w:noProof/>
          <w:sz w:val="24"/>
          <w:szCs w:val="24"/>
        </w:rPr>
        <w:t>(Berner et al. 2020, Mekonnen et al. 2021)</w:t>
      </w:r>
      <w:r w:rsidR="007E53F8">
        <w:rPr>
          <w:rFonts w:ascii="Times New Roman" w:hAnsi="Times New Roman" w:cs="Times New Roman"/>
          <w:sz w:val="24"/>
          <w:szCs w:val="24"/>
        </w:rPr>
        <w:fldChar w:fldCharType="end"/>
      </w:r>
      <w:r w:rsidR="00830D9B">
        <w:rPr>
          <w:rFonts w:ascii="Times New Roman" w:hAnsi="Times New Roman" w:cs="Times New Roman"/>
          <w:sz w:val="24"/>
          <w:szCs w:val="24"/>
        </w:rPr>
        <w:t>.</w:t>
      </w:r>
      <w:r w:rsidR="00957BEF">
        <w:rPr>
          <w:rFonts w:ascii="Times New Roman" w:hAnsi="Times New Roman" w:cs="Times New Roman"/>
          <w:sz w:val="24"/>
          <w:szCs w:val="24"/>
        </w:rPr>
        <w:t xml:space="preserve"> Nevertheless, browning in this study area is broadly consistent with findings from a recent pan-Arctic </w:t>
      </w:r>
      <w:r w:rsidR="00006FE7">
        <w:rPr>
          <w:rFonts w:ascii="Times New Roman" w:hAnsi="Times New Roman" w:cs="Times New Roman"/>
          <w:sz w:val="24"/>
          <w:szCs w:val="24"/>
        </w:rPr>
        <w:t xml:space="preserve">analysis </w:t>
      </w:r>
      <w:r w:rsidR="00957BEF">
        <w:rPr>
          <w:rFonts w:ascii="Times New Roman" w:hAnsi="Times New Roman" w:cs="Times New Roman"/>
          <w:sz w:val="24"/>
          <w:szCs w:val="24"/>
        </w:rPr>
        <w:t xml:space="preserve">that detected regional browning in southwestern Greenland </w:t>
      </w:r>
      <w:r w:rsidR="00C70E2C">
        <w:rPr>
          <w:rFonts w:ascii="Times New Roman" w:hAnsi="Times New Roman" w:cs="Times New Roman"/>
          <w:sz w:val="24"/>
          <w:szCs w:val="24"/>
        </w:rPr>
        <w:t xml:space="preserve">using very similar </w:t>
      </w:r>
      <w:r w:rsidR="001810F1">
        <w:rPr>
          <w:rFonts w:ascii="Times New Roman" w:hAnsi="Times New Roman" w:cs="Times New Roman"/>
          <w:sz w:val="24"/>
          <w:szCs w:val="24"/>
        </w:rPr>
        <w:t xml:space="preserve">Landsat processing as applied herein </w:t>
      </w:r>
      <w:r w:rsidR="00957BEF">
        <w:rPr>
          <w:rFonts w:ascii="Times New Roman" w:hAnsi="Times New Roman" w:cs="Times New Roman"/>
          <w:sz w:val="24"/>
          <w:szCs w:val="24"/>
        </w:rPr>
        <w:fldChar w:fldCharType="begin"/>
      </w:r>
      <w:r w:rsidR="00957BEF">
        <w:rPr>
          <w:rFonts w:ascii="Times New Roman" w:hAnsi="Times New Roman" w:cs="Times New Roman"/>
          <w:sz w:val="24"/>
          <w:szCs w:val="24"/>
        </w:rPr>
        <w:instrText xml:space="preserve"> ADDIN EN.CITE &lt;EndNote&gt;&lt;Cite&gt;&lt;Author&gt;Berner&lt;/Author&gt;&lt;Year&gt;2020&lt;/Year&gt;&lt;RecNum&gt;3755&lt;/RecNum&gt;&lt;DisplayText&gt;(Berner et al. 2020)&lt;/DisplayText&gt;&lt;record&gt;&lt;rec-number&gt;3755&lt;/rec-number&gt;&lt;foreign-keys&gt;&lt;key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EndNote&gt;</w:instrText>
      </w:r>
      <w:r w:rsidR="00957BEF">
        <w:rPr>
          <w:rFonts w:ascii="Times New Roman" w:hAnsi="Times New Roman" w:cs="Times New Roman"/>
          <w:sz w:val="24"/>
          <w:szCs w:val="24"/>
        </w:rPr>
        <w:fldChar w:fldCharType="separate"/>
      </w:r>
      <w:r w:rsidR="00957BEF">
        <w:rPr>
          <w:rFonts w:ascii="Times New Roman" w:hAnsi="Times New Roman" w:cs="Times New Roman"/>
          <w:noProof/>
          <w:sz w:val="24"/>
          <w:szCs w:val="24"/>
        </w:rPr>
        <w:t>(Berner et al. 2020)</w:t>
      </w:r>
      <w:r w:rsidR="00957BEF">
        <w:rPr>
          <w:rFonts w:ascii="Times New Roman" w:hAnsi="Times New Roman" w:cs="Times New Roman"/>
          <w:sz w:val="24"/>
          <w:szCs w:val="24"/>
        </w:rPr>
        <w:fldChar w:fldCharType="end"/>
      </w:r>
      <w:r w:rsidR="001810F1">
        <w:rPr>
          <w:rFonts w:ascii="Times New Roman" w:hAnsi="Times New Roman" w:cs="Times New Roman"/>
          <w:sz w:val="24"/>
          <w:szCs w:val="24"/>
        </w:rPr>
        <w:t xml:space="preserve">. </w:t>
      </w:r>
      <w:r w:rsidR="00F5718B">
        <w:rPr>
          <w:rFonts w:ascii="Times New Roman" w:hAnsi="Times New Roman" w:cs="Times New Roman"/>
          <w:sz w:val="24"/>
          <w:szCs w:val="24"/>
        </w:rPr>
        <w:t>B</w:t>
      </w:r>
      <w:r w:rsidR="001810F1">
        <w:rPr>
          <w:rFonts w:ascii="Times New Roman" w:hAnsi="Times New Roman" w:cs="Times New Roman"/>
          <w:sz w:val="24"/>
          <w:szCs w:val="24"/>
        </w:rPr>
        <w:t xml:space="preserve">rowning in southwestern Greenland </w:t>
      </w:r>
      <w:r w:rsidR="00957BEF">
        <w:rPr>
          <w:rFonts w:ascii="Times New Roman" w:hAnsi="Times New Roman" w:cs="Times New Roman"/>
          <w:sz w:val="24"/>
          <w:szCs w:val="24"/>
        </w:rPr>
        <w:t xml:space="preserve">is potentially linked to </w:t>
      </w:r>
      <w:r w:rsidR="0094680D">
        <w:rPr>
          <w:rFonts w:ascii="Times New Roman" w:hAnsi="Times New Roman" w:cs="Times New Roman"/>
          <w:sz w:val="24"/>
          <w:szCs w:val="24"/>
        </w:rPr>
        <w:t xml:space="preserve">hotter and dried conditions suppressing shrub growth, along with </w:t>
      </w:r>
      <w:commentRangeStart w:id="35"/>
      <w:r w:rsidR="0094680D" w:rsidRPr="0094680D">
        <w:rPr>
          <w:rFonts w:ascii="Times New Roman" w:hAnsi="Times New Roman" w:cs="Times New Roman"/>
          <w:sz w:val="24"/>
          <w:szCs w:val="24"/>
        </w:rPr>
        <w:t>defoliation from moths (</w:t>
      </w:r>
      <w:proofErr w:type="spellStart"/>
      <w:r w:rsidR="0094680D" w:rsidRPr="00D17E51">
        <w:rPr>
          <w:rFonts w:ascii="Times New Roman" w:hAnsi="Times New Roman" w:cs="Times New Roman"/>
          <w:i/>
          <w:iCs/>
          <w:sz w:val="24"/>
          <w:szCs w:val="24"/>
        </w:rPr>
        <w:t>Eurois</w:t>
      </w:r>
      <w:proofErr w:type="spellEnd"/>
      <w:r w:rsidR="0094680D" w:rsidRPr="00D17E51">
        <w:rPr>
          <w:rFonts w:ascii="Times New Roman" w:hAnsi="Times New Roman" w:cs="Times New Roman"/>
          <w:i/>
          <w:iCs/>
          <w:sz w:val="24"/>
          <w:szCs w:val="24"/>
        </w:rPr>
        <w:t xml:space="preserve"> occulta</w:t>
      </w:r>
      <w:r w:rsidR="0094680D" w:rsidRPr="0094680D">
        <w:rPr>
          <w:rFonts w:ascii="Times New Roman" w:hAnsi="Times New Roman" w:cs="Times New Roman"/>
          <w:sz w:val="24"/>
          <w:szCs w:val="24"/>
        </w:rPr>
        <w:t xml:space="preserve">) </w:t>
      </w:r>
      <w:commentRangeEnd w:id="35"/>
      <w:r w:rsidR="00FF6139">
        <w:rPr>
          <w:rStyle w:val="CommentReference"/>
        </w:rPr>
        <w:commentReference w:id="35"/>
      </w:r>
      <w:r w:rsidR="0094680D" w:rsidRPr="0094680D">
        <w:rPr>
          <w:rFonts w:ascii="Times New Roman" w:hAnsi="Times New Roman" w:cs="Times New Roman"/>
          <w:sz w:val="24"/>
          <w:szCs w:val="24"/>
        </w:rPr>
        <w:t xml:space="preserve">and </w:t>
      </w:r>
      <w:commentRangeStart w:id="36"/>
      <w:r w:rsidR="0094680D" w:rsidRPr="0094680D">
        <w:rPr>
          <w:rFonts w:ascii="Times New Roman" w:hAnsi="Times New Roman" w:cs="Times New Roman"/>
          <w:sz w:val="24"/>
          <w:szCs w:val="24"/>
        </w:rPr>
        <w:t xml:space="preserve">browsing by muskoxen </w:t>
      </w:r>
      <w:commentRangeEnd w:id="36"/>
      <w:r w:rsidR="00A94C0E">
        <w:rPr>
          <w:rStyle w:val="CommentReference"/>
        </w:rPr>
        <w:commentReference w:id="36"/>
      </w:r>
      <w:r w:rsidR="0094680D" w:rsidRPr="0094680D">
        <w:rPr>
          <w:rFonts w:ascii="Times New Roman" w:hAnsi="Times New Roman" w:cs="Times New Roman"/>
          <w:sz w:val="24"/>
          <w:szCs w:val="24"/>
        </w:rPr>
        <w:t>(</w:t>
      </w:r>
      <w:proofErr w:type="spellStart"/>
      <w:r w:rsidR="0094680D" w:rsidRPr="00D17E51">
        <w:rPr>
          <w:rFonts w:ascii="Times New Roman" w:hAnsi="Times New Roman" w:cs="Times New Roman"/>
          <w:i/>
          <w:iCs/>
          <w:sz w:val="24"/>
          <w:szCs w:val="24"/>
        </w:rPr>
        <w:t>Ovibos</w:t>
      </w:r>
      <w:proofErr w:type="spellEnd"/>
      <w:r w:rsidR="0094680D" w:rsidRPr="00D17E51">
        <w:rPr>
          <w:rFonts w:ascii="Times New Roman" w:hAnsi="Times New Roman" w:cs="Times New Roman"/>
          <w:i/>
          <w:iCs/>
          <w:sz w:val="24"/>
          <w:szCs w:val="24"/>
        </w:rPr>
        <w:t xml:space="preserve"> </w:t>
      </w:r>
      <w:proofErr w:type="spellStart"/>
      <w:r w:rsidR="0094680D" w:rsidRPr="00D17E51">
        <w:rPr>
          <w:rFonts w:ascii="Times New Roman" w:hAnsi="Times New Roman" w:cs="Times New Roman"/>
          <w:i/>
          <w:iCs/>
          <w:sz w:val="24"/>
          <w:szCs w:val="24"/>
        </w:rPr>
        <w:t>moschatus</w:t>
      </w:r>
      <w:proofErr w:type="spellEnd"/>
      <w:r w:rsidR="0094680D" w:rsidRPr="0094680D">
        <w:rPr>
          <w:rFonts w:ascii="Times New Roman" w:hAnsi="Times New Roman" w:cs="Times New Roman"/>
          <w:sz w:val="24"/>
          <w:szCs w:val="24"/>
        </w:rPr>
        <w:t>)</w:t>
      </w:r>
      <w:r w:rsidR="0094680D">
        <w:rPr>
          <w:rFonts w:ascii="Times New Roman" w:hAnsi="Times New Roman" w:cs="Times New Roman"/>
          <w:sz w:val="24"/>
          <w:szCs w:val="24"/>
        </w:rPr>
        <w:t xml:space="preserve"> </w:t>
      </w:r>
      <w:r w:rsidR="0094680D">
        <w:rPr>
          <w:rFonts w:ascii="Times New Roman" w:hAnsi="Times New Roman" w:cs="Times New Roman"/>
          <w:sz w:val="24"/>
          <w:szCs w:val="24"/>
        </w:rPr>
        <w:fldChar w:fldCharType="begin"/>
      </w:r>
      <w:r w:rsidR="0094680D">
        <w:rPr>
          <w:rFonts w:ascii="Times New Roman" w:hAnsi="Times New Roman" w:cs="Times New Roman"/>
          <w:sz w:val="24"/>
          <w:szCs w:val="24"/>
        </w:rPr>
        <w:instrText xml:space="preserve"> ADDIN EN.CITE &lt;EndNote&gt;&lt;Cite&gt;&lt;Author&gt;Gamm&lt;/Author&gt;&lt;Year&gt;2018&lt;/Year&gt;&lt;RecNum&gt;3713&lt;/RecNum&gt;&lt;DisplayText&gt;(Forchhammer 2017, Gamm et al. 2018)&lt;/DisplayText&gt;&lt;record&gt;&lt;rec-number&gt;3713&lt;/rec-number&gt;&lt;foreign-keys&gt;&lt;key app="EN" db-id="przrz2xfys0et6es02qx0adprs59z2erxf5t" timestamp="1538066666"&gt;3713&lt;/key&gt;&lt;/foreign-keys&gt;&lt;ref-type name="Journal Article"&gt;17&lt;/ref-type&gt;&lt;contributors&gt;&lt;authors&gt;&lt;author&gt;Gamm, Cassandra M&lt;/author&gt;&lt;author&gt;Sullivan, Patrick F&lt;/author&gt;&lt;author&gt;Buchwal, Agata&lt;/author&gt;&lt;author&gt;Dial, Roman J&lt;/author&gt;&lt;author&gt;Young, Amanda B&lt;/author&gt;&lt;author&gt;Watts, David A&lt;/author&gt;&lt;author&gt;Cahoon, Sean MP&lt;/author&gt;&lt;author&gt;Welker, Jeffrey M&lt;/author&gt;&lt;author&gt;Post, Eric&lt;/author&gt;&lt;/authors&gt;&lt;/contributors&gt;&lt;titles&gt;&lt;title&gt;Declining growth of deciduous shrubs in the warming climate of continental western Greenland&lt;/title&gt;&lt;secondary-title&gt;Journal of Ecology&lt;/secondary-title&gt;&lt;/titles&gt;&lt;periodical&gt;&lt;full-title&gt;Journal of Ecology&lt;/full-title&gt;&lt;/periodical&gt;&lt;pages&gt;640-654&lt;/pages&gt;&lt;volume&gt;106&lt;/volume&gt;&lt;number&gt;2&lt;/number&gt;&lt;dates&gt;&lt;year&gt;2018&lt;/year&gt;&lt;/dates&gt;&lt;isbn&gt;1365-2745&lt;/isbn&gt;&lt;urls&gt;&lt;/urls&gt;&lt;/record&gt;&lt;/Cite&gt;&lt;Cite&gt;&lt;Author&gt;Forchhammer&lt;/Author&gt;&lt;Year&gt;2017&lt;/Year&gt;&lt;RecNum&gt;3715&lt;/RecNum&gt;&lt;record&gt;&lt;rec-number&gt;3715&lt;/rec-number&gt;&lt;foreign-keys&gt;&lt;key app="EN" db-id="przrz2xfys0et6es02qx0adprs59z2erxf5t" timestamp="1539301282"&gt;3715&lt;/key&gt;&lt;/foreign-keys&gt;&lt;ref-type name="Journal Article"&gt;17&lt;/ref-type&gt;&lt;contributors&gt;&lt;authors&gt;&lt;author&gt;Forchhammer, Mads&lt;/author&gt;&lt;/authors&gt;&lt;/contributors&gt;&lt;titles&gt;&lt;title&gt;Sea-ice induced growth decline in Arctic shrubs&lt;/title&gt;&lt;secondary-title&gt;Biology Letters&lt;/secondary-title&gt;&lt;/titles&gt;&lt;periodical&gt;&lt;full-title&gt;Biology Letters&lt;/full-title&gt;&lt;/periodical&gt;&lt;volume&gt;13&lt;/volume&gt;&lt;number&gt;8&lt;/number&gt;&lt;dates&gt;&lt;year&gt;2017&lt;/year&gt;&lt;/dates&gt;&lt;work-type&gt;10.1098/rsbl.2017.0122&lt;/work-type&gt;&lt;urls&gt;&lt;related-urls&gt;&lt;url&gt;http://rsbl.royalsocietypublishing.org/content/13/8/20170122.abstract&lt;/url&gt;&lt;/related-urls&gt;&lt;/urls&gt;&lt;/record&gt;&lt;/Cite&gt;&lt;/EndNote&gt;</w:instrText>
      </w:r>
      <w:r w:rsidR="0094680D">
        <w:rPr>
          <w:rFonts w:ascii="Times New Roman" w:hAnsi="Times New Roman" w:cs="Times New Roman"/>
          <w:sz w:val="24"/>
          <w:szCs w:val="24"/>
        </w:rPr>
        <w:fldChar w:fldCharType="separate"/>
      </w:r>
      <w:r w:rsidR="0094680D">
        <w:rPr>
          <w:rFonts w:ascii="Times New Roman" w:hAnsi="Times New Roman" w:cs="Times New Roman"/>
          <w:noProof/>
          <w:sz w:val="24"/>
          <w:szCs w:val="24"/>
        </w:rPr>
        <w:t>(Forchhammer 2017, Gamm et al. 2018)</w:t>
      </w:r>
      <w:r w:rsidR="0094680D">
        <w:rPr>
          <w:rFonts w:ascii="Times New Roman" w:hAnsi="Times New Roman" w:cs="Times New Roman"/>
          <w:sz w:val="24"/>
          <w:szCs w:val="24"/>
        </w:rPr>
        <w:fldChar w:fldCharType="end"/>
      </w:r>
      <w:r w:rsidR="0094680D">
        <w:rPr>
          <w:rFonts w:ascii="Times New Roman" w:hAnsi="Times New Roman" w:cs="Times New Roman"/>
          <w:sz w:val="24"/>
          <w:szCs w:val="24"/>
        </w:rPr>
        <w:t>.</w:t>
      </w:r>
      <w:r w:rsidR="005355BF">
        <w:rPr>
          <w:rFonts w:ascii="Times New Roman" w:hAnsi="Times New Roman" w:cs="Times New Roman"/>
          <w:sz w:val="24"/>
          <w:szCs w:val="24"/>
        </w:rPr>
        <w:t xml:space="preserve"> This </w:t>
      </w:r>
      <w:r w:rsidR="00C67C3C">
        <w:rPr>
          <w:rFonts w:ascii="Times New Roman" w:hAnsi="Times New Roman" w:cs="Times New Roman"/>
          <w:sz w:val="24"/>
          <w:szCs w:val="24"/>
        </w:rPr>
        <w:t xml:space="preserve">analysis demonstrates a general workflow that can be used to not only explore </w:t>
      </w:r>
      <w:r w:rsidR="00B542D1">
        <w:rPr>
          <w:rFonts w:ascii="Times New Roman" w:hAnsi="Times New Roman" w:cs="Times New Roman"/>
          <w:sz w:val="24"/>
          <w:szCs w:val="24"/>
        </w:rPr>
        <w:t xml:space="preserve">long-term changes in vegetation greenness across focal landscapes, but also to perform sample-based analyses across large geographic domains. </w:t>
      </w:r>
      <w:r w:rsidR="0094680D">
        <w:rPr>
          <w:rFonts w:ascii="Times New Roman" w:hAnsi="Times New Roman" w:cs="Times New Roman"/>
          <w:sz w:val="24"/>
          <w:szCs w:val="24"/>
        </w:rPr>
        <w:t xml:space="preserve"> </w:t>
      </w:r>
    </w:p>
    <w:p w14:paraId="32DB24FB" w14:textId="77777777" w:rsidR="00B33ACC" w:rsidRDefault="00B33ACC" w:rsidP="00F751FB">
      <w:pPr>
        <w:pStyle w:val="NoSpacing"/>
        <w:rPr>
          <w:rFonts w:ascii="Times New Roman" w:hAnsi="Times New Roman" w:cs="Times New Roman"/>
          <w:sz w:val="24"/>
          <w:szCs w:val="24"/>
        </w:rPr>
      </w:pPr>
    </w:p>
    <w:p w14:paraId="4E8BE7B4" w14:textId="59F9AF52" w:rsidR="00BE49FA" w:rsidRDefault="006264F9" w:rsidP="00154C6C">
      <w:pPr>
        <w:pStyle w:val="Heading1"/>
      </w:pPr>
      <w:r>
        <w:t>Conclusion</w:t>
      </w:r>
    </w:p>
    <w:p w14:paraId="39F05EFE" w14:textId="703FEB4C" w:rsidR="005E7DBA" w:rsidRPr="00FE4304" w:rsidRDefault="00154C6C" w:rsidP="005E7DBA">
      <w:pPr>
        <w:pStyle w:val="NoSpacing"/>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 xml:space="preserve">lsatTS </w:t>
      </w:r>
      <w:r>
        <w:rPr>
          <w:rFonts w:ascii="Times New Roman" w:hAnsi="Times New Roman" w:cs="Times New Roman"/>
          <w:sz w:val="24"/>
          <w:szCs w:val="24"/>
        </w:rPr>
        <w:t xml:space="preserve">package for R facilitates </w:t>
      </w:r>
      <w:r w:rsidR="000B4516">
        <w:rPr>
          <w:rFonts w:ascii="Times New Roman" w:hAnsi="Times New Roman" w:cs="Times New Roman"/>
          <w:sz w:val="24"/>
          <w:szCs w:val="24"/>
        </w:rPr>
        <w:t xml:space="preserve">the </w:t>
      </w:r>
      <w:r>
        <w:rPr>
          <w:rFonts w:ascii="Times New Roman" w:hAnsi="Times New Roman" w:cs="Times New Roman"/>
          <w:sz w:val="24"/>
          <w:szCs w:val="24"/>
        </w:rPr>
        <w:t>extracti</w:t>
      </w:r>
      <w:r w:rsidR="000B4516">
        <w:rPr>
          <w:rFonts w:ascii="Times New Roman" w:hAnsi="Times New Roman" w:cs="Times New Roman"/>
          <w:sz w:val="24"/>
          <w:szCs w:val="24"/>
        </w:rPr>
        <w:t>on</w:t>
      </w:r>
      <w:r w:rsidR="0048413F">
        <w:rPr>
          <w:rFonts w:ascii="Times New Roman" w:hAnsi="Times New Roman" w:cs="Times New Roman"/>
          <w:sz w:val="24"/>
          <w:szCs w:val="24"/>
        </w:rPr>
        <w:t xml:space="preserve"> and </w:t>
      </w:r>
      <w:r>
        <w:rPr>
          <w:rFonts w:ascii="Times New Roman" w:hAnsi="Times New Roman" w:cs="Times New Roman"/>
          <w:sz w:val="24"/>
          <w:szCs w:val="24"/>
        </w:rPr>
        <w:t>processing</w:t>
      </w:r>
      <w:r w:rsidR="000B4516">
        <w:rPr>
          <w:rFonts w:ascii="Times New Roman" w:hAnsi="Times New Roman" w:cs="Times New Roman"/>
          <w:sz w:val="24"/>
          <w:szCs w:val="24"/>
        </w:rPr>
        <w:t xml:space="preserve"> of</w:t>
      </w:r>
      <w:r>
        <w:rPr>
          <w:rFonts w:ascii="Times New Roman" w:hAnsi="Times New Roman" w:cs="Times New Roman"/>
          <w:sz w:val="24"/>
          <w:szCs w:val="24"/>
        </w:rPr>
        <w:t xml:space="preserve"> </w:t>
      </w:r>
      <w:r w:rsidR="0048413F">
        <w:rPr>
          <w:rFonts w:ascii="Times New Roman" w:hAnsi="Times New Roman" w:cs="Times New Roman"/>
          <w:sz w:val="24"/>
          <w:szCs w:val="24"/>
        </w:rPr>
        <w:t xml:space="preserve">Landsat </w:t>
      </w:r>
      <w:r>
        <w:rPr>
          <w:rFonts w:ascii="Times New Roman" w:hAnsi="Times New Roman" w:cs="Times New Roman"/>
          <w:sz w:val="24"/>
          <w:szCs w:val="24"/>
        </w:rPr>
        <w:t xml:space="preserve">surface reflectance </w:t>
      </w:r>
      <w:r w:rsidR="0048413F">
        <w:rPr>
          <w:rFonts w:ascii="Times New Roman" w:hAnsi="Times New Roman" w:cs="Times New Roman"/>
          <w:sz w:val="24"/>
          <w:szCs w:val="24"/>
        </w:rPr>
        <w:t>time series, as well as generating and analyzing metrics of vegetation greenness and other spectral indices.</w:t>
      </w:r>
      <w:r w:rsidR="00FB5579">
        <w:rPr>
          <w:rFonts w:ascii="Times New Roman" w:hAnsi="Times New Roman" w:cs="Times New Roman"/>
          <w:sz w:val="24"/>
          <w:szCs w:val="24"/>
        </w:rPr>
        <w:t xml:space="preserve"> </w:t>
      </w:r>
      <w:r w:rsidR="0048413F">
        <w:rPr>
          <w:rFonts w:ascii="Times New Roman" w:hAnsi="Times New Roman" w:cs="Times New Roman"/>
          <w:sz w:val="24"/>
          <w:szCs w:val="24"/>
        </w:rPr>
        <w:t>We demonstrate</w:t>
      </w:r>
      <w:r w:rsidR="000B4516">
        <w:rPr>
          <w:rFonts w:ascii="Times New Roman" w:hAnsi="Times New Roman" w:cs="Times New Roman"/>
          <w:sz w:val="24"/>
          <w:szCs w:val="24"/>
        </w:rPr>
        <w:t>d</w:t>
      </w:r>
      <w:r w:rsidR="0048413F">
        <w:rPr>
          <w:rFonts w:ascii="Times New Roman" w:hAnsi="Times New Roman" w:cs="Times New Roman"/>
          <w:sz w:val="24"/>
          <w:szCs w:val="24"/>
        </w:rPr>
        <w:t xml:space="preserve"> </w:t>
      </w:r>
      <w:r w:rsidR="000B4516">
        <w:rPr>
          <w:rFonts w:ascii="Times New Roman" w:hAnsi="Times New Roman" w:cs="Times New Roman"/>
          <w:sz w:val="24"/>
          <w:szCs w:val="24"/>
        </w:rPr>
        <w:t xml:space="preserve">the </w:t>
      </w:r>
      <w:r w:rsidR="0048413F">
        <w:rPr>
          <w:rFonts w:ascii="Times New Roman" w:hAnsi="Times New Roman" w:cs="Times New Roman"/>
          <w:sz w:val="24"/>
          <w:szCs w:val="24"/>
        </w:rPr>
        <w:t xml:space="preserve">functionality of this software by analyzing changes in vegetation greenness across a tundra landscape on </w:t>
      </w:r>
      <w:proofErr w:type="spellStart"/>
      <w:r w:rsidR="0048413F">
        <w:rPr>
          <w:rFonts w:ascii="Times New Roman" w:hAnsi="Times New Roman" w:cs="Times New Roman"/>
          <w:sz w:val="24"/>
          <w:szCs w:val="24"/>
        </w:rPr>
        <w:t>Disko</w:t>
      </w:r>
      <w:proofErr w:type="spellEnd"/>
      <w:r w:rsidR="0048413F">
        <w:rPr>
          <w:rFonts w:ascii="Times New Roman" w:hAnsi="Times New Roman" w:cs="Times New Roman"/>
          <w:sz w:val="24"/>
          <w:szCs w:val="24"/>
        </w:rPr>
        <w:t xml:space="preserve"> Island </w:t>
      </w:r>
      <w:r w:rsidR="00823879">
        <w:rPr>
          <w:rFonts w:ascii="Times New Roman" w:hAnsi="Times New Roman" w:cs="Times New Roman"/>
          <w:sz w:val="24"/>
          <w:szCs w:val="24"/>
        </w:rPr>
        <w:t xml:space="preserve">off the </w:t>
      </w:r>
      <w:r w:rsidR="00053779">
        <w:rPr>
          <w:rFonts w:ascii="Times New Roman" w:hAnsi="Times New Roman" w:cs="Times New Roman"/>
          <w:sz w:val="24"/>
          <w:szCs w:val="24"/>
        </w:rPr>
        <w:t>west coast</w:t>
      </w:r>
      <w:r w:rsidR="00823879">
        <w:rPr>
          <w:rFonts w:ascii="Times New Roman" w:hAnsi="Times New Roman" w:cs="Times New Roman"/>
          <w:sz w:val="24"/>
          <w:szCs w:val="24"/>
        </w:rPr>
        <w:t xml:space="preserve"> of Greenland, </w:t>
      </w:r>
      <w:r w:rsidR="0048413F">
        <w:rPr>
          <w:rFonts w:ascii="Times New Roman" w:hAnsi="Times New Roman" w:cs="Times New Roman"/>
          <w:sz w:val="24"/>
          <w:szCs w:val="24"/>
        </w:rPr>
        <w:t xml:space="preserve">but </w:t>
      </w:r>
      <w:r w:rsidR="000B4516">
        <w:rPr>
          <w:rFonts w:ascii="Times New Roman" w:hAnsi="Times New Roman" w:cs="Times New Roman"/>
          <w:sz w:val="24"/>
          <w:szCs w:val="24"/>
        </w:rPr>
        <w:t xml:space="preserve">would like to highlight that </w:t>
      </w:r>
      <w:r w:rsidR="0048413F">
        <w:rPr>
          <w:rFonts w:ascii="Times New Roman" w:hAnsi="Times New Roman" w:cs="Times New Roman"/>
          <w:sz w:val="24"/>
          <w:szCs w:val="24"/>
        </w:rPr>
        <w:t>these tools are also well suited for sample-based analyses of</w:t>
      </w:r>
      <w:r w:rsidR="00823879">
        <w:rPr>
          <w:rFonts w:ascii="Times New Roman" w:hAnsi="Times New Roman" w:cs="Times New Roman"/>
          <w:sz w:val="24"/>
          <w:szCs w:val="24"/>
        </w:rPr>
        <w:t xml:space="preserve"> vegetation dynamics across</w:t>
      </w:r>
      <w:r w:rsidR="0048413F">
        <w:rPr>
          <w:rFonts w:ascii="Times New Roman" w:hAnsi="Times New Roman" w:cs="Times New Roman"/>
          <w:sz w:val="24"/>
          <w:szCs w:val="24"/>
        </w:rPr>
        <w:t xml:space="preserve"> large geographic regions</w:t>
      </w:r>
      <w:r w:rsidR="00823879">
        <w:rPr>
          <w:rFonts w:ascii="Times New Roman" w:hAnsi="Times New Roman" w:cs="Times New Roman"/>
          <w:sz w:val="24"/>
          <w:szCs w:val="24"/>
        </w:rPr>
        <w:t xml:space="preserve"> such as </w:t>
      </w:r>
      <w:commentRangeStart w:id="37"/>
      <w:r w:rsidR="00085BFC">
        <w:rPr>
          <w:rFonts w:ascii="Times New Roman" w:hAnsi="Times New Roman" w:cs="Times New Roman"/>
          <w:sz w:val="24"/>
          <w:szCs w:val="24"/>
        </w:rPr>
        <w:t xml:space="preserve">whole </w:t>
      </w:r>
      <w:r w:rsidR="00823879">
        <w:rPr>
          <w:rFonts w:ascii="Times New Roman" w:hAnsi="Times New Roman" w:cs="Times New Roman"/>
          <w:sz w:val="24"/>
          <w:szCs w:val="24"/>
        </w:rPr>
        <w:t>terrestrial biomes</w:t>
      </w:r>
      <w:r w:rsidR="00053779">
        <w:rPr>
          <w:rFonts w:ascii="Times New Roman" w:hAnsi="Times New Roman" w:cs="Times New Roman"/>
          <w:sz w:val="24"/>
          <w:szCs w:val="24"/>
        </w:rPr>
        <w:t xml:space="preserve"> </w:t>
      </w:r>
      <w:commentRangeEnd w:id="37"/>
      <w:r w:rsidR="000B4516">
        <w:rPr>
          <w:rStyle w:val="CommentReference"/>
        </w:rPr>
        <w:commentReference w:id="37"/>
      </w:r>
      <w:r w:rsidR="00053779">
        <w:rPr>
          <w:rFonts w:ascii="Times New Roman" w:hAnsi="Times New Roman" w:cs="Times New Roman"/>
          <w:sz w:val="24"/>
          <w:szCs w:val="24"/>
        </w:rPr>
        <w:fldChar w:fldCharType="begin"/>
      </w:r>
      <w:r w:rsidR="00950F3B">
        <w:rPr>
          <w:rFonts w:ascii="Times New Roman" w:hAnsi="Times New Roman" w:cs="Times New Roman"/>
          <w:sz w:val="24"/>
          <w:szCs w:val="24"/>
        </w:rPr>
        <w:instrText xml:space="preserve"> ADDIN EN.CITE &lt;EndNote&gt;&lt;Cite&gt;&lt;Author&gt;Berner&lt;/Author&gt;&lt;Year&gt;2020&lt;/Year&gt;&lt;RecNum&gt;3755&lt;/RecNum&gt;&lt;Prefix&gt;e.g.`, &lt;/Prefix&gt;&lt;DisplayText&gt;(e.g., Berner et al. 2020, Berner and Goetz 2022)&lt;/DisplayText&gt;&lt;record&gt;&lt;rec-number&gt;3755&lt;/rec-number&gt;&lt;foreign-keys&gt;&lt;key app="EN" db-id="przrz2xfys0et6es02qx0adprs59z2erxf5t" timestamp="1543512638"&gt;3755&lt;/key&gt;&lt;/foreign-keys&gt;&lt;ref-type name="Journal Article"&gt;17&lt;/ref-type&gt;&lt;contributors&gt;&lt;authors&gt;&lt;author&gt;Berner, L.T.&lt;/author&gt;&lt;author&gt;Massey, R.&lt;/author&gt;&lt;author&gt;Jantz, P.&lt;/author&gt;&lt;author&gt;Forbes, B.C.&lt;/author&gt;&lt;author&gt;Macias-Fauria, M.&lt;/author&gt;&lt;author&gt;Myers-Smith, I. H.&lt;/author&gt;&lt;author&gt;Kumpula, Timo&lt;/author&gt;&lt;author&gt;Gauthier, G.&lt;/author&gt;&lt;author&gt;Andreu-Hayles, L.&lt;/author&gt;&lt;author&gt;Gaglioti, B.&lt;/author&gt;&lt;author&gt;Burns, P.J.&lt;/author&gt;&lt;author&gt;Zetterberg, P.&lt;/author&gt;&lt;author&gt;D&amp;apos;Arrigo, R.&lt;/author&gt;&lt;author&gt;Goetz, S.J.&lt;/author&gt;&lt;/authors&gt;&lt;/contributors&gt;&lt;titles&gt;&lt;title&gt;Summer warming explains widespread but not uniform greening in the Arctic tundra biome&lt;/title&gt;&lt;secondary-title&gt;Nature Communications&lt;/secondary-title&gt;&lt;/titles&gt;&lt;periodical&gt;&lt;full-title&gt;Nature communications&lt;/full-title&gt;&lt;/periodical&gt;&lt;pages&gt;4621&lt;/pages&gt;&lt;volume&gt;11&lt;/volume&gt;&lt;dates&gt;&lt;year&gt;2020&lt;/year&gt;&lt;/dates&gt;&lt;urls&gt;&lt;/urls&gt;&lt;electronic-resource-num&gt;https://doi.org/10.1038/s41467-020-18479-5&lt;/electronic-resource-num&gt;&lt;/record&gt;&lt;/Cite&gt;&lt;Cite&gt;&lt;Author&gt;Berner&lt;/Author&gt;&lt;Year&gt;2022&lt;/Year&gt;&lt;RecNum&gt;4460&lt;/RecNum&gt;&lt;record&gt;&lt;rec-number&gt;4460&lt;/rec-number&gt;&lt;foreign-keys&gt;&lt;key app="EN" db-id="przrz2xfys0et6es02qx0adprs59z2erxf5t" timestamp="1613410286"&gt;4460&lt;/key&gt;&lt;/foreign-keys&gt;&lt;ref-type name="Journal Article"&gt;17&lt;/ref-type&gt;&lt;contributors&gt;&lt;authors&gt;&lt;author&gt;Berner, L.T.&lt;/author&gt;&lt;author&gt;Goetz, S.J.&lt;/author&gt;&lt;/authors&gt;&lt;/contributors&gt;&lt;titles&gt;&lt;title&gt;Satellite observations document trends consistent with a boreal forest biome shift&lt;/title&gt;&lt;secondary-title&gt;Global Change Biology&lt;/secondary-title&gt;&lt;/titles&gt;&lt;periodical&gt;&lt;full-title&gt;Global Change Biology&lt;/full-title&gt;&lt;/periodical&gt;&lt;pages&gt;In Press&lt;/pages&gt;&lt;dates&gt;&lt;year&gt;2022&lt;/year&gt;&lt;/dates&gt;&lt;urls&gt;&lt;/urls&gt;&lt;/record&gt;&lt;/Cite&gt;&lt;/EndNote&gt;</w:instrText>
      </w:r>
      <w:r w:rsidR="00053779">
        <w:rPr>
          <w:rFonts w:ascii="Times New Roman" w:hAnsi="Times New Roman" w:cs="Times New Roman"/>
          <w:sz w:val="24"/>
          <w:szCs w:val="24"/>
        </w:rPr>
        <w:fldChar w:fldCharType="separate"/>
      </w:r>
      <w:r w:rsidR="00950F3B">
        <w:rPr>
          <w:rFonts w:ascii="Times New Roman" w:hAnsi="Times New Roman" w:cs="Times New Roman"/>
          <w:noProof/>
          <w:sz w:val="24"/>
          <w:szCs w:val="24"/>
        </w:rPr>
        <w:t>(e.g., Berner et al. 2020, Berner and Goetz 2022)</w:t>
      </w:r>
      <w:r w:rsidR="00053779">
        <w:rPr>
          <w:rFonts w:ascii="Times New Roman" w:hAnsi="Times New Roman" w:cs="Times New Roman"/>
          <w:sz w:val="24"/>
          <w:szCs w:val="24"/>
        </w:rPr>
        <w:fldChar w:fldCharType="end"/>
      </w:r>
      <w:r w:rsidR="0048413F">
        <w:rPr>
          <w:rFonts w:ascii="Times New Roman" w:hAnsi="Times New Roman" w:cs="Times New Roman"/>
          <w:sz w:val="24"/>
          <w:szCs w:val="24"/>
        </w:rPr>
        <w:t>.</w:t>
      </w:r>
      <w:r w:rsidR="005E7DBA">
        <w:rPr>
          <w:rFonts w:ascii="Times New Roman" w:hAnsi="Times New Roman" w:cs="Times New Roman"/>
          <w:sz w:val="24"/>
          <w:szCs w:val="24"/>
        </w:rPr>
        <w:t xml:space="preserve"> </w:t>
      </w:r>
      <w:r w:rsidR="005E7DBA">
        <w:rPr>
          <w:rFonts w:ascii="Times New Roman" w:hAnsi="Times New Roman" w:cs="Times New Roman"/>
          <w:sz w:val="24"/>
          <w:szCs w:val="24"/>
        </w:rPr>
        <w:t>O</w:t>
      </w:r>
      <w:r w:rsidR="005E7DBA" w:rsidRPr="00FE4304">
        <w:rPr>
          <w:rFonts w:ascii="Times New Roman" w:hAnsi="Times New Roman" w:cs="Times New Roman"/>
          <w:sz w:val="24"/>
          <w:szCs w:val="24"/>
        </w:rPr>
        <w:t xml:space="preserve">verall, this software provides a suite of functions to enable broader use of Landsat </w:t>
      </w:r>
      <w:r w:rsidR="005E7DBA">
        <w:rPr>
          <w:rFonts w:ascii="Times New Roman" w:hAnsi="Times New Roman" w:cs="Times New Roman"/>
          <w:sz w:val="24"/>
          <w:szCs w:val="24"/>
        </w:rPr>
        <w:t xml:space="preserve">satellite </w:t>
      </w:r>
      <w:r w:rsidR="005E7DBA" w:rsidRPr="00FE4304">
        <w:rPr>
          <w:rFonts w:ascii="Times New Roman" w:hAnsi="Times New Roman" w:cs="Times New Roman"/>
          <w:sz w:val="24"/>
          <w:szCs w:val="24"/>
        </w:rPr>
        <w:t>data for assess</w:t>
      </w:r>
      <w:r w:rsidR="00B41254">
        <w:rPr>
          <w:rFonts w:ascii="Times New Roman" w:hAnsi="Times New Roman" w:cs="Times New Roman"/>
          <w:sz w:val="24"/>
          <w:szCs w:val="24"/>
        </w:rPr>
        <w:t>ing</w:t>
      </w:r>
      <w:r w:rsidR="005E7DBA" w:rsidRPr="00FE4304">
        <w:rPr>
          <w:rFonts w:ascii="Times New Roman" w:hAnsi="Times New Roman" w:cs="Times New Roman"/>
          <w:sz w:val="24"/>
          <w:szCs w:val="24"/>
        </w:rPr>
        <w:t xml:space="preserve"> and monitoring </w:t>
      </w:r>
      <w:r w:rsidR="005E7DBA">
        <w:rPr>
          <w:rFonts w:ascii="Times New Roman" w:hAnsi="Times New Roman" w:cs="Times New Roman"/>
          <w:sz w:val="24"/>
          <w:szCs w:val="24"/>
        </w:rPr>
        <w:t xml:space="preserve">Earth’s land surface over the past four decades in a sample-based framework suitable for local to global geographic extents.  </w:t>
      </w:r>
    </w:p>
    <w:p w14:paraId="618AEB32" w14:textId="77777777" w:rsidR="005E7DBA" w:rsidRDefault="005E7DBA" w:rsidP="00F751FB">
      <w:pPr>
        <w:pStyle w:val="NoSpacing"/>
        <w:rPr>
          <w:rFonts w:ascii="Times New Roman" w:hAnsi="Times New Roman" w:cs="Times New Roman"/>
          <w:sz w:val="24"/>
          <w:szCs w:val="24"/>
        </w:rPr>
      </w:pPr>
    </w:p>
    <w:p w14:paraId="4D0917D5" w14:textId="57D19023" w:rsidR="00D377FC" w:rsidRDefault="00D377FC" w:rsidP="00F751FB">
      <w:pPr>
        <w:pStyle w:val="NoSpacing"/>
        <w:rPr>
          <w:rFonts w:ascii="Times New Roman" w:hAnsi="Times New Roman" w:cs="Times New Roman"/>
          <w:sz w:val="24"/>
          <w:szCs w:val="24"/>
        </w:rPr>
      </w:pPr>
    </w:p>
    <w:p w14:paraId="1D9377FE" w14:textId="3CF35B7A" w:rsidR="00D377FC" w:rsidRDefault="00D377FC" w:rsidP="00D377FC">
      <w:pPr>
        <w:pStyle w:val="Heading1"/>
      </w:pPr>
      <w:commentRangeStart w:id="38"/>
      <w:commentRangeStart w:id="39"/>
      <w:r w:rsidRPr="00D377FC">
        <w:t>Acknowledgements</w:t>
      </w:r>
      <w:commentRangeEnd w:id="38"/>
      <w:r w:rsidR="00BF70E1">
        <w:rPr>
          <w:rStyle w:val="CommentReference"/>
          <w:rFonts w:asciiTheme="minorHAnsi" w:eastAsiaTheme="minorEastAsia" w:hAnsiTheme="minorHAnsi" w:cstheme="minorBidi"/>
          <w:b w:val="0"/>
          <w:bCs w:val="0"/>
          <w:kern w:val="0"/>
        </w:rPr>
        <w:commentReference w:id="38"/>
      </w:r>
      <w:commentRangeEnd w:id="39"/>
      <w:r w:rsidR="00FC53BA">
        <w:rPr>
          <w:rStyle w:val="CommentReference"/>
          <w:rFonts w:asciiTheme="minorHAnsi" w:eastAsiaTheme="minorEastAsia" w:hAnsiTheme="minorHAnsi" w:cstheme="minorBidi"/>
          <w:b w:val="0"/>
          <w:bCs w:val="0"/>
          <w:kern w:val="0"/>
        </w:rPr>
        <w:commentReference w:id="39"/>
      </w:r>
    </w:p>
    <w:p w14:paraId="54808E6D" w14:textId="295C50DC" w:rsidR="00066377" w:rsidRDefault="00EB590F" w:rsidP="00066377">
      <w:pPr>
        <w:pStyle w:val="NoSpacing"/>
        <w:rPr>
          <w:rFonts w:ascii="Times New Roman" w:hAnsi="Times New Roman" w:cs="Times New Roman"/>
          <w:sz w:val="24"/>
          <w:szCs w:val="24"/>
        </w:rPr>
      </w:pPr>
      <w:r w:rsidRPr="00EB590F">
        <w:rPr>
          <w:rFonts w:ascii="Times New Roman" w:hAnsi="Times New Roman" w:cs="Times New Roman"/>
          <w:sz w:val="24"/>
          <w:szCs w:val="24"/>
        </w:rPr>
        <w:t xml:space="preserve">This study was supported by </w:t>
      </w:r>
      <w:r w:rsidR="00066377">
        <w:rPr>
          <w:rFonts w:ascii="Times New Roman" w:hAnsi="Times New Roman" w:cs="Times New Roman"/>
          <w:sz w:val="24"/>
          <w:szCs w:val="24"/>
        </w:rPr>
        <w:t xml:space="preserve">the </w:t>
      </w:r>
      <w:r w:rsidRPr="00EB590F">
        <w:rPr>
          <w:rFonts w:ascii="Times New Roman" w:hAnsi="Times New Roman" w:cs="Times New Roman"/>
          <w:sz w:val="24"/>
          <w:szCs w:val="24"/>
        </w:rPr>
        <w:t>National Aeronautics and Space Administration</w:t>
      </w:r>
      <w:r>
        <w:rPr>
          <w:rFonts w:ascii="Times New Roman" w:hAnsi="Times New Roman" w:cs="Times New Roman"/>
          <w:sz w:val="24"/>
          <w:szCs w:val="24"/>
        </w:rPr>
        <w:t xml:space="preserve"> </w:t>
      </w:r>
      <w:r w:rsidRPr="00EB590F">
        <w:rPr>
          <w:rFonts w:ascii="Times New Roman" w:hAnsi="Times New Roman" w:cs="Times New Roman"/>
          <w:sz w:val="24"/>
          <w:szCs w:val="24"/>
        </w:rPr>
        <w:t>(NASA) Arctic Boreal Vulnerability Experiment (ABoVE)</w:t>
      </w:r>
      <w:r w:rsidR="00066377">
        <w:rPr>
          <w:rFonts w:ascii="Times New Roman" w:hAnsi="Times New Roman" w:cs="Times New Roman"/>
          <w:sz w:val="24"/>
          <w:szCs w:val="24"/>
        </w:rPr>
        <w:t xml:space="preserve"> under Grant No. </w:t>
      </w:r>
      <w:r w:rsidR="00D377FC" w:rsidRPr="00D377FC">
        <w:rPr>
          <w:rFonts w:ascii="Times New Roman" w:hAnsi="Times New Roman" w:cs="Times New Roman"/>
          <w:sz w:val="24"/>
          <w:szCs w:val="24"/>
        </w:rPr>
        <w:t>NNX17AE44G</w:t>
      </w:r>
      <w:r>
        <w:rPr>
          <w:rFonts w:ascii="Times New Roman" w:hAnsi="Times New Roman" w:cs="Times New Roman"/>
          <w:sz w:val="24"/>
          <w:szCs w:val="24"/>
        </w:rPr>
        <w:t xml:space="preserve"> to S.J.</w:t>
      </w:r>
      <w:r w:rsidR="00066377">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66377">
        <w:rPr>
          <w:rFonts w:ascii="Times New Roman" w:hAnsi="Times New Roman" w:cs="Times New Roman"/>
          <w:sz w:val="24"/>
          <w:szCs w:val="24"/>
        </w:rPr>
        <w:t xml:space="preserve">the </w:t>
      </w:r>
      <w:r>
        <w:rPr>
          <w:rFonts w:ascii="Times New Roman" w:hAnsi="Times New Roman" w:cs="Times New Roman"/>
          <w:sz w:val="24"/>
          <w:szCs w:val="24"/>
        </w:rPr>
        <w:t xml:space="preserve">NASA New Investigator Program (NIP) </w:t>
      </w:r>
      <w:r w:rsidR="00066377">
        <w:rPr>
          <w:rFonts w:ascii="Times New Roman" w:hAnsi="Times New Roman" w:cs="Times New Roman"/>
          <w:sz w:val="24"/>
          <w:szCs w:val="24"/>
        </w:rPr>
        <w:t>under G</w:t>
      </w:r>
      <w:r>
        <w:rPr>
          <w:rFonts w:ascii="Times New Roman" w:hAnsi="Times New Roman" w:cs="Times New Roman"/>
          <w:sz w:val="24"/>
          <w:szCs w:val="24"/>
        </w:rPr>
        <w:t>rant</w:t>
      </w:r>
      <w:r w:rsidR="00D377FC">
        <w:rPr>
          <w:rFonts w:ascii="Times New Roman" w:hAnsi="Times New Roman" w:cs="Times New Roman"/>
          <w:sz w:val="24"/>
          <w:szCs w:val="24"/>
        </w:rPr>
        <w:t xml:space="preserve"> </w:t>
      </w:r>
      <w:r w:rsidR="00066377">
        <w:rPr>
          <w:rFonts w:ascii="Times New Roman" w:hAnsi="Times New Roman" w:cs="Times New Roman"/>
          <w:sz w:val="24"/>
          <w:szCs w:val="24"/>
        </w:rPr>
        <w:t xml:space="preserve">No. </w:t>
      </w:r>
      <w:r w:rsidR="00D377FC" w:rsidRPr="00D377FC">
        <w:rPr>
          <w:rFonts w:ascii="Times New Roman" w:hAnsi="Times New Roman" w:cs="Times New Roman"/>
          <w:sz w:val="24"/>
          <w:szCs w:val="24"/>
        </w:rPr>
        <w:t>80NSSC21K1364</w:t>
      </w:r>
      <w:r>
        <w:rPr>
          <w:rFonts w:ascii="Times New Roman" w:hAnsi="Times New Roman" w:cs="Times New Roman"/>
          <w:sz w:val="24"/>
          <w:szCs w:val="24"/>
        </w:rPr>
        <w:t xml:space="preserve"> to L.T.B.</w:t>
      </w:r>
      <w:r w:rsidR="00066377">
        <w:rPr>
          <w:rFonts w:ascii="Times New Roman" w:hAnsi="Times New Roman" w:cs="Times New Roman"/>
          <w:sz w:val="24"/>
          <w:szCs w:val="24"/>
        </w:rPr>
        <w:t xml:space="preserve"> This study was also </w:t>
      </w:r>
      <w:r w:rsidR="00142AEA" w:rsidRPr="00142AEA">
        <w:rPr>
          <w:rFonts w:ascii="Times New Roman" w:hAnsi="Times New Roman" w:cs="Times New Roman"/>
          <w:sz w:val="24"/>
          <w:szCs w:val="24"/>
        </w:rPr>
        <w:t>supported by the National Science Foundation Navigating the New Arctic Big Idea</w:t>
      </w:r>
      <w:r w:rsidR="00066377">
        <w:rPr>
          <w:rFonts w:ascii="Times New Roman" w:hAnsi="Times New Roman" w:cs="Times New Roman"/>
          <w:sz w:val="24"/>
          <w:szCs w:val="24"/>
        </w:rPr>
        <w:t xml:space="preserve"> </w:t>
      </w:r>
      <w:r w:rsidR="00142AEA" w:rsidRPr="00142AEA">
        <w:rPr>
          <w:rFonts w:ascii="Times New Roman" w:hAnsi="Times New Roman" w:cs="Times New Roman"/>
          <w:sz w:val="24"/>
          <w:szCs w:val="24"/>
        </w:rPr>
        <w:t>under Grant No</w:t>
      </w:r>
      <w:r w:rsidR="00066377">
        <w:rPr>
          <w:rFonts w:ascii="Times New Roman" w:hAnsi="Times New Roman" w:cs="Times New Roman"/>
          <w:sz w:val="24"/>
          <w:szCs w:val="24"/>
        </w:rPr>
        <w:t xml:space="preserve">. </w:t>
      </w:r>
      <w:r w:rsidR="00066377" w:rsidRPr="00D377FC">
        <w:rPr>
          <w:rFonts w:ascii="Times New Roman" w:hAnsi="Times New Roman" w:cs="Times New Roman"/>
          <w:sz w:val="24"/>
          <w:szCs w:val="24"/>
        </w:rPr>
        <w:t>2127273</w:t>
      </w:r>
      <w:r w:rsidR="00066377">
        <w:rPr>
          <w:rFonts w:ascii="Times New Roman" w:hAnsi="Times New Roman" w:cs="Times New Roman"/>
          <w:sz w:val="24"/>
          <w:szCs w:val="24"/>
        </w:rPr>
        <w:t xml:space="preserve"> to L.T.B. and S.J.G. </w:t>
      </w:r>
    </w:p>
    <w:p w14:paraId="5596DCF7" w14:textId="6DF09AF8" w:rsidR="00DE704E" w:rsidRDefault="00DE704E" w:rsidP="00066377">
      <w:pPr>
        <w:pStyle w:val="NoSpacing"/>
        <w:rPr>
          <w:rFonts w:ascii="Times New Roman" w:hAnsi="Times New Roman" w:cs="Times New Roman"/>
          <w:sz w:val="24"/>
          <w:szCs w:val="24"/>
        </w:rPr>
      </w:pPr>
    </w:p>
    <w:p w14:paraId="427610C2" w14:textId="297A145A" w:rsidR="00DE704E" w:rsidRDefault="00DE704E" w:rsidP="00066377">
      <w:pPr>
        <w:pStyle w:val="NoSpacing"/>
        <w:rPr>
          <w:rFonts w:ascii="Times New Roman" w:hAnsi="Times New Roman" w:cs="Times New Roman"/>
          <w:sz w:val="24"/>
          <w:szCs w:val="24"/>
        </w:rPr>
      </w:pPr>
      <w:r>
        <w:rPr>
          <w:rFonts w:ascii="Times New Roman" w:hAnsi="Times New Roman" w:cs="Times New Roman"/>
          <w:sz w:val="24"/>
          <w:szCs w:val="24"/>
        </w:rPr>
        <w:t>Landsat 5</w:t>
      </w:r>
      <w:r w:rsidR="00AD60C4">
        <w:rPr>
          <w:rFonts w:ascii="Times New Roman" w:hAnsi="Times New Roman" w:cs="Times New Roman"/>
          <w:sz w:val="24"/>
          <w:szCs w:val="24"/>
        </w:rPr>
        <w:t xml:space="preserve"> (</w:t>
      </w:r>
      <w:r w:rsidR="00AD60C4" w:rsidRPr="00AD60C4">
        <w:rPr>
          <w:rFonts w:ascii="Times New Roman" w:hAnsi="Times New Roman" w:cs="Times New Roman"/>
          <w:sz w:val="24"/>
          <w:szCs w:val="24"/>
          <w:lang w:val="da-DK"/>
        </w:rPr>
        <w:t>doi.org/10.5066/P9IAXOVV</w:t>
      </w:r>
      <w:r w:rsidR="00AD60C4">
        <w:rPr>
          <w:rFonts w:ascii="Times New Roman" w:hAnsi="Times New Roman" w:cs="Times New Roman"/>
          <w:sz w:val="24"/>
          <w:szCs w:val="24"/>
        </w:rPr>
        <w:t>)</w:t>
      </w:r>
      <w:r>
        <w:rPr>
          <w:rFonts w:ascii="Times New Roman" w:hAnsi="Times New Roman" w:cs="Times New Roman"/>
          <w:sz w:val="24"/>
          <w:szCs w:val="24"/>
        </w:rPr>
        <w:t xml:space="preserve">, </w:t>
      </w:r>
      <w:r w:rsidR="00AD60C4">
        <w:rPr>
          <w:rFonts w:ascii="Times New Roman" w:hAnsi="Times New Roman" w:cs="Times New Roman"/>
          <w:sz w:val="24"/>
          <w:szCs w:val="24"/>
        </w:rPr>
        <w:t xml:space="preserve">Landsat </w:t>
      </w:r>
      <w:r>
        <w:rPr>
          <w:rFonts w:ascii="Times New Roman" w:hAnsi="Times New Roman" w:cs="Times New Roman"/>
          <w:sz w:val="24"/>
          <w:szCs w:val="24"/>
        </w:rPr>
        <w:t>7</w:t>
      </w:r>
      <w:r w:rsidR="00AD60C4">
        <w:rPr>
          <w:rFonts w:ascii="Times New Roman" w:hAnsi="Times New Roman" w:cs="Times New Roman"/>
          <w:sz w:val="24"/>
          <w:szCs w:val="24"/>
        </w:rPr>
        <w:t xml:space="preserve"> (</w:t>
      </w:r>
      <w:r w:rsidR="00AD60C4" w:rsidRPr="00AD60C4">
        <w:rPr>
          <w:rFonts w:ascii="Times New Roman" w:hAnsi="Times New Roman" w:cs="Times New Roman"/>
          <w:sz w:val="24"/>
          <w:szCs w:val="24"/>
          <w:lang w:val="da-DK"/>
        </w:rPr>
        <w:t>doi.org/10.5066/P9C7I13B</w:t>
      </w:r>
      <w:r w:rsidR="00AD60C4">
        <w:rPr>
          <w:rFonts w:ascii="Times New Roman" w:hAnsi="Times New Roman" w:cs="Times New Roman"/>
          <w:sz w:val="24"/>
          <w:szCs w:val="24"/>
        </w:rPr>
        <w:t>)</w:t>
      </w:r>
      <w:r>
        <w:rPr>
          <w:rFonts w:ascii="Times New Roman" w:hAnsi="Times New Roman" w:cs="Times New Roman"/>
          <w:sz w:val="24"/>
          <w:szCs w:val="24"/>
        </w:rPr>
        <w:t xml:space="preserve">, and </w:t>
      </w:r>
      <w:r w:rsidR="00AD60C4">
        <w:rPr>
          <w:rFonts w:ascii="Times New Roman" w:hAnsi="Times New Roman" w:cs="Times New Roman"/>
          <w:sz w:val="24"/>
          <w:szCs w:val="24"/>
        </w:rPr>
        <w:t xml:space="preserve">Landsat </w:t>
      </w:r>
      <w:r>
        <w:rPr>
          <w:rFonts w:ascii="Times New Roman" w:hAnsi="Times New Roman" w:cs="Times New Roman"/>
          <w:sz w:val="24"/>
          <w:szCs w:val="24"/>
        </w:rPr>
        <w:t xml:space="preserve">8 </w:t>
      </w:r>
      <w:r w:rsidR="00AD60C4">
        <w:rPr>
          <w:rFonts w:ascii="Times New Roman" w:hAnsi="Times New Roman" w:cs="Times New Roman"/>
          <w:sz w:val="24"/>
          <w:szCs w:val="24"/>
        </w:rPr>
        <w:t>(</w:t>
      </w:r>
      <w:r w:rsidR="00AD60C4" w:rsidRPr="00AD60C4">
        <w:rPr>
          <w:rFonts w:ascii="Times New Roman" w:hAnsi="Times New Roman" w:cs="Times New Roman"/>
          <w:sz w:val="24"/>
          <w:szCs w:val="24"/>
        </w:rPr>
        <w:t>doi.org/10.5066/P9OGBGM6</w:t>
      </w:r>
      <w:r w:rsidR="00AD60C4">
        <w:rPr>
          <w:rFonts w:ascii="Times New Roman" w:hAnsi="Times New Roman" w:cs="Times New Roman"/>
          <w:sz w:val="24"/>
          <w:szCs w:val="24"/>
        </w:rPr>
        <w:t xml:space="preserve">) </w:t>
      </w:r>
      <w:r>
        <w:rPr>
          <w:rFonts w:ascii="Times New Roman" w:hAnsi="Times New Roman" w:cs="Times New Roman"/>
          <w:sz w:val="24"/>
          <w:szCs w:val="24"/>
        </w:rPr>
        <w:t xml:space="preserve">surface reflectance data </w:t>
      </w:r>
      <w:r w:rsidRPr="00DE704E">
        <w:rPr>
          <w:rFonts w:ascii="Times New Roman" w:hAnsi="Times New Roman" w:cs="Times New Roman"/>
          <w:sz w:val="24"/>
          <w:szCs w:val="24"/>
        </w:rPr>
        <w:t>courtesy of the U.S. Geological Survey</w:t>
      </w:r>
      <w:r>
        <w:rPr>
          <w:rFonts w:ascii="Times New Roman" w:hAnsi="Times New Roman" w:cs="Times New Roman"/>
          <w:sz w:val="24"/>
          <w:szCs w:val="24"/>
        </w:rPr>
        <w:t xml:space="preserve">. </w:t>
      </w:r>
    </w:p>
    <w:p w14:paraId="07CAFF67" w14:textId="4EB40C70" w:rsidR="00AD60C4" w:rsidRPr="00AD60C4" w:rsidRDefault="00AD60C4" w:rsidP="00AD60C4">
      <w:pPr>
        <w:pStyle w:val="NoSpacing"/>
        <w:rPr>
          <w:rFonts w:ascii="Times New Roman" w:hAnsi="Times New Roman" w:cs="Times New Roman"/>
          <w:sz w:val="24"/>
          <w:szCs w:val="24"/>
        </w:rPr>
      </w:pPr>
    </w:p>
    <w:p w14:paraId="2A6E71DE" w14:textId="78649966" w:rsidR="00066377" w:rsidRDefault="00066377" w:rsidP="00F751FB">
      <w:pPr>
        <w:pStyle w:val="NoSpacing"/>
        <w:rPr>
          <w:rFonts w:ascii="Times New Roman" w:hAnsi="Times New Roman" w:cs="Times New Roman"/>
          <w:b/>
          <w:bCs/>
          <w:sz w:val="24"/>
          <w:szCs w:val="24"/>
        </w:rPr>
      </w:pPr>
    </w:p>
    <w:p w14:paraId="69B968FC" w14:textId="77777777" w:rsidR="00D8312E" w:rsidRDefault="00BE49FA" w:rsidP="00C81F1B">
      <w:pPr>
        <w:pStyle w:val="Heading1"/>
      </w:pPr>
      <w:r w:rsidRPr="00BE49FA">
        <w:t>Literature cited</w:t>
      </w:r>
    </w:p>
    <w:p w14:paraId="5F3E25F0" w14:textId="5D770ED6" w:rsidR="004238DB" w:rsidRPr="004238DB" w:rsidRDefault="00D8312E" w:rsidP="004238DB">
      <w:pPr>
        <w:pStyle w:val="EndNoteBibliography"/>
        <w:spacing w:after="0"/>
        <w:ind w:left="720" w:hanging="720"/>
      </w:pPr>
      <w:r>
        <w:fldChar w:fldCharType="begin"/>
      </w:r>
      <w:r>
        <w:instrText xml:space="preserve"> ADDIN EN.REFLIST </w:instrText>
      </w:r>
      <w:r>
        <w:fldChar w:fldCharType="separate"/>
      </w:r>
      <w:r w:rsidR="004238DB" w:rsidRPr="004238DB">
        <w:t xml:space="preserve">Appelhans, T., F. Detsch, C. Reudenbach, and S. Woellauer. 2021. mapview: Interactive Viewing of Spatial Data in R. R package version 2.10.0. </w:t>
      </w:r>
      <w:hyperlink r:id="rId23" w:history="1">
        <w:r w:rsidR="004238DB" w:rsidRPr="004238DB">
          <w:rPr>
            <w:rStyle w:val="Hyperlink"/>
          </w:rPr>
          <w:t>https://CRAN.R-project.org/package=mapview</w:t>
        </w:r>
      </w:hyperlink>
      <w:r w:rsidR="004238DB" w:rsidRPr="004238DB">
        <w:t>.</w:t>
      </w:r>
    </w:p>
    <w:p w14:paraId="3E29E451" w14:textId="77777777" w:rsidR="004238DB" w:rsidRPr="004238DB" w:rsidRDefault="004238DB" w:rsidP="004238DB">
      <w:pPr>
        <w:pStyle w:val="EndNoteBibliography"/>
        <w:spacing w:after="0"/>
        <w:ind w:left="720" w:hanging="720"/>
      </w:pPr>
      <w:r w:rsidRPr="004238DB">
        <w:t xml:space="preserve">Aybar, C., Q. Wu, L. Bautista, R. Yali, and A. Barja. 2020. rgee: An R package for interacting with Google Earth Engine. Journal of Open Source Software </w:t>
      </w:r>
      <w:r w:rsidRPr="004238DB">
        <w:rPr>
          <w:b/>
        </w:rPr>
        <w:t>5</w:t>
      </w:r>
      <w:r w:rsidRPr="004238DB">
        <w:t>:2272.</w:t>
      </w:r>
    </w:p>
    <w:p w14:paraId="0002711E" w14:textId="6C3B48E1" w:rsidR="004238DB" w:rsidRPr="004238DB" w:rsidRDefault="004238DB" w:rsidP="004238DB">
      <w:pPr>
        <w:pStyle w:val="EndNoteBibliography"/>
        <w:spacing w:after="0"/>
        <w:ind w:left="720" w:hanging="720"/>
      </w:pPr>
      <w:r w:rsidRPr="004238DB">
        <w:lastRenderedPageBreak/>
        <w:t xml:space="preserve">Bache, S. M., and H. Wickham. 2020. magrittr: A Forward-Pipe Operator for R. R package version 2.0.1. </w:t>
      </w:r>
      <w:hyperlink r:id="rId24" w:history="1">
        <w:r w:rsidRPr="004238DB">
          <w:rPr>
            <w:rStyle w:val="Hyperlink"/>
          </w:rPr>
          <w:t>https://CRAN.R-project.org/package=magrittr</w:t>
        </w:r>
      </w:hyperlink>
      <w:r w:rsidRPr="004238DB">
        <w:t>.</w:t>
      </w:r>
    </w:p>
    <w:p w14:paraId="0EB7EBC7" w14:textId="77777777" w:rsidR="004238DB" w:rsidRPr="004238DB" w:rsidRDefault="004238DB" w:rsidP="004238DB">
      <w:pPr>
        <w:pStyle w:val="EndNoteBibliography"/>
        <w:spacing w:after="0"/>
        <w:ind w:left="720" w:hanging="720"/>
      </w:pPr>
      <w:r w:rsidRPr="004238DB">
        <w:t xml:space="preserve">Badgley, G., C. B. Field, and J. A. Berry. 2017. Canopy near-infrared reflectance and terrestrial photosynthesis. Science Advances </w:t>
      </w:r>
      <w:r w:rsidRPr="004238DB">
        <w:rPr>
          <w:b/>
        </w:rPr>
        <w:t>3</w:t>
      </w:r>
      <w:r w:rsidRPr="004238DB">
        <w:t>:e1602244.</w:t>
      </w:r>
    </w:p>
    <w:p w14:paraId="2D1CF880" w14:textId="438947FD" w:rsidR="004238DB" w:rsidRPr="004238DB" w:rsidRDefault="004238DB" w:rsidP="004238DB">
      <w:pPr>
        <w:pStyle w:val="EndNoteBibliography"/>
        <w:spacing w:after="0"/>
        <w:ind w:left="720" w:hanging="720"/>
      </w:pPr>
      <w:r w:rsidRPr="004238DB">
        <w:t xml:space="preserve">Bengtsson, H. 2021. R.utils: Various Programming Utilities. R package version 2.11.0. </w:t>
      </w:r>
      <w:hyperlink r:id="rId25" w:history="1">
        <w:r w:rsidRPr="004238DB">
          <w:rPr>
            <w:rStyle w:val="Hyperlink"/>
          </w:rPr>
          <w:t>https://CRAN.R-project.org/package=R.utils</w:t>
        </w:r>
      </w:hyperlink>
      <w:r w:rsidRPr="004238DB">
        <w:t>.</w:t>
      </w:r>
    </w:p>
    <w:p w14:paraId="0CAF87B2" w14:textId="77777777" w:rsidR="004238DB" w:rsidRPr="004238DB" w:rsidRDefault="004238DB" w:rsidP="004238DB">
      <w:pPr>
        <w:pStyle w:val="EndNoteBibliography"/>
        <w:spacing w:after="0"/>
        <w:ind w:left="720" w:hanging="720"/>
      </w:pPr>
      <w:r w:rsidRPr="004238DB">
        <w:t>Berner, L. T., and S. J. Goetz. 2022. Satellite observations document trends consistent with a boreal forest biome shift. Global Change Biology:In Press.</w:t>
      </w:r>
    </w:p>
    <w:p w14:paraId="24D6F34E" w14:textId="77777777" w:rsidR="004238DB" w:rsidRPr="004238DB" w:rsidRDefault="004238DB" w:rsidP="004238DB">
      <w:pPr>
        <w:pStyle w:val="EndNoteBibliography"/>
        <w:spacing w:after="0"/>
        <w:ind w:left="720" w:hanging="720"/>
      </w:pPr>
      <w:r w:rsidRPr="004238DB">
        <w:t xml:space="preserve">Berner, L. T., P. Jantz, K. D. Tape, and S. J. Goetz. 2018. Tundra plant aboveground biomass and shrub dominance mapped across the North Slope of Alaska. Environmental Research Letters </w:t>
      </w:r>
      <w:r w:rsidRPr="004238DB">
        <w:rPr>
          <w:b/>
        </w:rPr>
        <w:t>13</w:t>
      </w:r>
      <w:r w:rsidRPr="004238DB">
        <w:t>:035002.</w:t>
      </w:r>
    </w:p>
    <w:p w14:paraId="733AD4EC" w14:textId="77777777" w:rsidR="004238DB" w:rsidRPr="004238DB" w:rsidRDefault="004238DB" w:rsidP="004238DB">
      <w:pPr>
        <w:pStyle w:val="EndNoteBibliography"/>
        <w:spacing w:after="0"/>
        <w:ind w:left="720" w:hanging="720"/>
      </w:pPr>
      <w:r w:rsidRPr="004238DB">
        <w:t xml:space="preserve">Berner, L. T., R. Massey, P. Jantz, B. C. Forbes, M. Macias-Fauria, I. H. Myers-Smith, T. Kumpula, G. Gauthier, L. Andreu-Hayles, B. Gaglioti, P. J. Burns, P. Zetterberg, R. D'Arrigo, and S. J. Goetz. 2020. Summer warming explains widespread but not uniform greening in the Arctic tundra biome. Nature communications </w:t>
      </w:r>
      <w:r w:rsidRPr="004238DB">
        <w:rPr>
          <w:b/>
        </w:rPr>
        <w:t>11</w:t>
      </w:r>
      <w:r w:rsidRPr="004238DB">
        <w:t>:4621.</w:t>
      </w:r>
    </w:p>
    <w:p w14:paraId="2232A2CE" w14:textId="77777777" w:rsidR="004238DB" w:rsidRPr="004238DB" w:rsidRDefault="004238DB" w:rsidP="004238DB">
      <w:pPr>
        <w:pStyle w:val="EndNoteBibliography"/>
        <w:spacing w:after="0"/>
        <w:ind w:left="720" w:hanging="720"/>
      </w:pPr>
      <w:r w:rsidRPr="004238DB">
        <w:t xml:space="preserve">Boyd, M. A., L. T. Berner, P. Doak, S. J. Goetz, B. M. Rogers, D. Wagner, X. J. Walker, and M. C. Mack. 2019. Impacts of climate and insect herbivory on productivity and physiology of trembling aspen (Populus tremuloides) in Alaskan boreal forests. Environmental Research Letters </w:t>
      </w:r>
      <w:r w:rsidRPr="004238DB">
        <w:rPr>
          <w:b/>
        </w:rPr>
        <w:t>14</w:t>
      </w:r>
      <w:r w:rsidRPr="004238DB">
        <w:t>:085010.</w:t>
      </w:r>
    </w:p>
    <w:p w14:paraId="1226FDC9" w14:textId="77777777" w:rsidR="004238DB" w:rsidRPr="004238DB" w:rsidRDefault="004238DB" w:rsidP="004238DB">
      <w:pPr>
        <w:pStyle w:val="EndNoteBibliography"/>
        <w:spacing w:after="0"/>
        <w:ind w:left="720" w:hanging="720"/>
      </w:pPr>
      <w:r w:rsidRPr="004238DB">
        <w:t xml:space="preserve">Boyd, M. A., L. T. Berner, A. C. Foster, S. J. Goetz, B. M. Rogers, X. J. Walker, and M. C. Mack. 2021. Historic declines in growth portend trembling aspen death during a contemporary leaf miner outbreak in Alaska. Ecosphere </w:t>
      </w:r>
      <w:r w:rsidRPr="004238DB">
        <w:rPr>
          <w:b/>
        </w:rPr>
        <w:t>12</w:t>
      </w:r>
      <w:r w:rsidRPr="004238DB">
        <w:t>:e03569.</w:t>
      </w:r>
    </w:p>
    <w:p w14:paraId="228A59F0" w14:textId="77777777" w:rsidR="004238DB" w:rsidRPr="004238DB" w:rsidRDefault="004238DB" w:rsidP="004238DB">
      <w:pPr>
        <w:pStyle w:val="EndNoteBibliography"/>
        <w:spacing w:after="0"/>
        <w:ind w:left="720" w:hanging="720"/>
      </w:pPr>
      <w:r w:rsidRPr="004238DB">
        <w:t xml:space="preserve">Breiman, L. 2001. Random Forests. Machine Learning </w:t>
      </w:r>
      <w:r w:rsidRPr="004238DB">
        <w:rPr>
          <w:b/>
        </w:rPr>
        <w:t>45</w:t>
      </w:r>
      <w:r w:rsidRPr="004238DB">
        <w:t>:5-32.</w:t>
      </w:r>
    </w:p>
    <w:p w14:paraId="4EC6A3B5" w14:textId="039BC903" w:rsidR="004238DB" w:rsidRPr="004238DB" w:rsidRDefault="004238DB" w:rsidP="004238DB">
      <w:pPr>
        <w:pStyle w:val="EndNoteBibliography"/>
        <w:spacing w:after="0"/>
        <w:ind w:left="720" w:hanging="720"/>
      </w:pPr>
      <w:r w:rsidRPr="004238DB">
        <w:t xml:space="preserve">Bronaugh, D., and A. Werner. 2019. zyp: Zhang + Yue-Pilon trends package. R package version 0.10-1.1. </w:t>
      </w:r>
      <w:hyperlink r:id="rId26" w:history="1">
        <w:r w:rsidRPr="004238DB">
          <w:rPr>
            <w:rStyle w:val="Hyperlink"/>
          </w:rPr>
          <w:t>https://CRAN.R-project.org/package=zyp</w:t>
        </w:r>
      </w:hyperlink>
      <w:r w:rsidRPr="004238DB">
        <w:t>.</w:t>
      </w:r>
    </w:p>
    <w:p w14:paraId="2756B0E4" w14:textId="77777777" w:rsidR="004238DB" w:rsidRPr="004238DB" w:rsidRDefault="004238DB" w:rsidP="004238DB">
      <w:pPr>
        <w:pStyle w:val="EndNoteBibliography"/>
        <w:spacing w:after="0"/>
        <w:ind w:left="720" w:hanging="720"/>
      </w:pPr>
      <w:r w:rsidRPr="004238DB">
        <w:t xml:space="preserve">Camps-Valls, G., M. Campos-Taberner, Á. Moreno-Martínez, S. Walther, G. Duveiller, A. Cescatti, M. D. Mahecha, J. Muñoz-Marí, F. J. García-Haro, and L. Guanter. 2021. A unified vegetation index for quantifying the terrestrial biosphere. Science Advances </w:t>
      </w:r>
      <w:r w:rsidRPr="004238DB">
        <w:rPr>
          <w:b/>
        </w:rPr>
        <w:t>7</w:t>
      </w:r>
      <w:r w:rsidRPr="004238DB">
        <w:t>:eabc7447.</w:t>
      </w:r>
    </w:p>
    <w:p w14:paraId="1E71A06F" w14:textId="3D3732BF" w:rsidR="004238DB" w:rsidRPr="004238DB" w:rsidRDefault="004238DB" w:rsidP="004238DB">
      <w:pPr>
        <w:pStyle w:val="EndNoteBibliography"/>
        <w:spacing w:after="0"/>
        <w:ind w:left="720" w:hanging="720"/>
      </w:pPr>
      <w:r w:rsidRPr="004238DB">
        <w:t xml:space="preserve">Csárdi, G. 2021. crayon: Colored Terminal Output. R package version 1.4.2. </w:t>
      </w:r>
      <w:hyperlink r:id="rId27" w:history="1">
        <w:r w:rsidRPr="004238DB">
          <w:rPr>
            <w:rStyle w:val="Hyperlink"/>
          </w:rPr>
          <w:t>https://CRAN.R-project.org/package=crayon</w:t>
        </w:r>
      </w:hyperlink>
      <w:r w:rsidRPr="004238DB">
        <w:t>.</w:t>
      </w:r>
    </w:p>
    <w:p w14:paraId="7AF5DD90" w14:textId="6213B501" w:rsidR="004238DB" w:rsidRPr="004238DB" w:rsidRDefault="004238DB" w:rsidP="004238DB">
      <w:pPr>
        <w:pStyle w:val="EndNoteBibliography"/>
        <w:spacing w:after="0"/>
        <w:ind w:left="720" w:hanging="720"/>
      </w:pPr>
      <w:r w:rsidRPr="004238DB">
        <w:t xml:space="preserve">dos Santos, A. 2017. landsat8: Landsat 8 Imagery Rescaled to Reflectance, Radiance and/or Temperature. R package version 0.1-10. </w:t>
      </w:r>
      <w:hyperlink r:id="rId28" w:history="1">
        <w:r w:rsidRPr="004238DB">
          <w:rPr>
            <w:rStyle w:val="Hyperlink"/>
          </w:rPr>
          <w:t>https://CRAN.R-project.org/package=landsat8</w:t>
        </w:r>
      </w:hyperlink>
      <w:r w:rsidRPr="004238DB">
        <w:t>.</w:t>
      </w:r>
    </w:p>
    <w:p w14:paraId="019C0B8D" w14:textId="1687EA43" w:rsidR="004238DB" w:rsidRPr="004238DB" w:rsidRDefault="004238DB" w:rsidP="004238DB">
      <w:pPr>
        <w:pStyle w:val="EndNoteBibliography"/>
        <w:spacing w:after="0"/>
        <w:ind w:left="720" w:hanging="720"/>
      </w:pPr>
      <w:r w:rsidRPr="004238DB">
        <w:t xml:space="preserve">Dowle, M., and A. Srinivasan. 2021. </w:t>
      </w:r>
      <w:r w:rsidR="00193181" w:rsidRPr="00193181">
        <w:rPr>
          <w:i/>
          <w:iCs/>
        </w:rPr>
        <w:t>data.table</w:t>
      </w:r>
      <w:r w:rsidRPr="004238DB">
        <w:t xml:space="preserve">: Extension of `data.frame`. R package version 1.14.2. </w:t>
      </w:r>
      <w:hyperlink r:id="rId29" w:history="1">
        <w:r w:rsidRPr="004238DB">
          <w:rPr>
            <w:rStyle w:val="Hyperlink"/>
          </w:rPr>
          <w:t>https://CRAN.R-project.org/package=</w:t>
        </w:r>
        <w:r w:rsidR="00193181" w:rsidRPr="00193181">
          <w:rPr>
            <w:rStyle w:val="Hyperlink"/>
            <w:i/>
            <w:iCs/>
          </w:rPr>
          <w:t>data.table</w:t>
        </w:r>
      </w:hyperlink>
      <w:r w:rsidRPr="004238DB">
        <w:t>.</w:t>
      </w:r>
    </w:p>
    <w:p w14:paraId="28B589E4" w14:textId="77777777" w:rsidR="004238DB" w:rsidRPr="004238DB" w:rsidRDefault="004238DB" w:rsidP="004238DB">
      <w:pPr>
        <w:pStyle w:val="EndNoteBibliography"/>
        <w:spacing w:after="0"/>
        <w:ind w:left="720" w:hanging="720"/>
      </w:pPr>
      <w:r w:rsidRPr="004238DB">
        <w:t xml:space="preserve">Forchhammer, M. 2017. Sea-ice induced growth decline in Arctic shrubs. Biology Letters </w:t>
      </w:r>
      <w:r w:rsidRPr="004238DB">
        <w:rPr>
          <w:b/>
        </w:rPr>
        <w:t>13</w:t>
      </w:r>
      <w:r w:rsidRPr="004238DB">
        <w:t>.</w:t>
      </w:r>
    </w:p>
    <w:p w14:paraId="6FD23945" w14:textId="77777777" w:rsidR="004238DB" w:rsidRPr="004238DB" w:rsidRDefault="004238DB" w:rsidP="004238DB">
      <w:pPr>
        <w:pStyle w:val="EndNoteBibliography"/>
        <w:spacing w:after="0"/>
        <w:ind w:left="720" w:hanging="720"/>
      </w:pPr>
      <w:r w:rsidRPr="004238DB">
        <w:t xml:space="preserve">Frost, G. V., M. J. Macander, U. S. Bhatt, H. E. Epstein, L. T. Berner, J. W. Bjerke, B. C. Forbes, S. J. Goetz, M. J. Lara, T. Park, G. K. Phoenix, M. K. Raynolds, H. Tømmervik, and D. A. Walker. 2021. Tundra greenness [in “State of the Climate in 2020”]. Bulletin of the American Meteorological Society </w:t>
      </w:r>
      <w:r w:rsidRPr="004238DB">
        <w:rPr>
          <w:b/>
        </w:rPr>
        <w:t>102</w:t>
      </w:r>
      <w:r w:rsidRPr="004238DB">
        <w:t>:S290–S292.</w:t>
      </w:r>
    </w:p>
    <w:p w14:paraId="2481A2A3" w14:textId="77777777" w:rsidR="004238DB" w:rsidRPr="004238DB" w:rsidRDefault="004238DB" w:rsidP="004238DB">
      <w:pPr>
        <w:pStyle w:val="EndNoteBibliography"/>
        <w:spacing w:after="0"/>
        <w:ind w:left="720" w:hanging="720"/>
      </w:pPr>
      <w:r w:rsidRPr="004238DB">
        <w:t>Gaglioti, B., L. T. Berner</w:t>
      </w:r>
      <w:r w:rsidRPr="004238DB">
        <w:rPr>
          <w:rFonts w:hint="eastAsia"/>
        </w:rPr>
        <w:t>, B. M. Jones, K. M. Orndahl, A. P. Williams, L. Andreu</w:t>
      </w:r>
      <w:r w:rsidRPr="004238DB">
        <w:rPr>
          <w:rFonts w:hint="eastAsia"/>
        </w:rPr>
        <w:t>‐</w:t>
      </w:r>
      <w:r w:rsidRPr="004238DB">
        <w:rPr>
          <w:rFonts w:hint="eastAsia"/>
        </w:rPr>
        <w:t>Hayles, R. D</w:t>
      </w:r>
      <w:r w:rsidRPr="004238DB">
        <w:rPr>
          <w:rFonts w:hint="eastAsia"/>
        </w:rPr>
        <w:t>’</w:t>
      </w:r>
      <w:r w:rsidRPr="004238DB">
        <w:rPr>
          <w:rFonts w:hint="eastAsia"/>
        </w:rPr>
        <w:t>Arrigo, S. J. Goetz, and D. H. Mann. 2021. Tussocks enduring or shrubs greening: Alternate responses to changing fire regimes in the Noatak River Valley, Alaska. Journal of Geophysical R</w:t>
      </w:r>
      <w:r w:rsidRPr="004238DB">
        <w:t xml:space="preserve">esearch: Biogeosciences </w:t>
      </w:r>
      <w:r w:rsidRPr="004238DB">
        <w:rPr>
          <w:b/>
        </w:rPr>
        <w:t>126</w:t>
      </w:r>
      <w:r w:rsidRPr="004238DB">
        <w:t>:e2020JG006009.</w:t>
      </w:r>
    </w:p>
    <w:p w14:paraId="46F816E1" w14:textId="77777777" w:rsidR="004238DB" w:rsidRPr="004238DB" w:rsidRDefault="004238DB" w:rsidP="004238DB">
      <w:pPr>
        <w:pStyle w:val="EndNoteBibliography"/>
        <w:spacing w:after="0"/>
        <w:ind w:left="720" w:hanging="720"/>
      </w:pPr>
      <w:r w:rsidRPr="004238DB">
        <w:t xml:space="preserve">Gamm, C. M., P. F. Sullivan, A. Buchwal, R. J. Dial, A. B. Young, D. A. Watts, S. M. Cahoon, J. M. Welker, and E. Post. 2018. Declining growth of deciduous shrubs in the warming climate of continental western Greenland. Journal of Ecology </w:t>
      </w:r>
      <w:r w:rsidRPr="004238DB">
        <w:rPr>
          <w:b/>
        </w:rPr>
        <w:t>106</w:t>
      </w:r>
      <w:r w:rsidRPr="004238DB">
        <w:t>:640-654.</w:t>
      </w:r>
    </w:p>
    <w:p w14:paraId="3086A7D6" w14:textId="77777777" w:rsidR="004238DB" w:rsidRPr="004238DB" w:rsidRDefault="004238DB" w:rsidP="004238DB">
      <w:pPr>
        <w:pStyle w:val="EndNoteBibliography"/>
        <w:spacing w:after="0"/>
        <w:ind w:left="720" w:hanging="720"/>
      </w:pPr>
      <w:r w:rsidRPr="004238DB">
        <w:t xml:space="preserve">Gao, B.-C. 1996. NDWI—A normalized difference water index for remote sensing of vegetation liquid water from space. Remote Sensing of Environment </w:t>
      </w:r>
      <w:r w:rsidRPr="004238DB">
        <w:rPr>
          <w:b/>
        </w:rPr>
        <w:t>58</w:t>
      </w:r>
      <w:r w:rsidRPr="004238DB">
        <w:t>:257-266.</w:t>
      </w:r>
    </w:p>
    <w:p w14:paraId="61C50EC8" w14:textId="77777777" w:rsidR="004238DB" w:rsidRPr="004238DB" w:rsidRDefault="004238DB" w:rsidP="004238DB">
      <w:pPr>
        <w:pStyle w:val="EndNoteBibliography"/>
        <w:spacing w:after="0"/>
        <w:ind w:left="720" w:hanging="720"/>
      </w:pPr>
      <w:r w:rsidRPr="004238DB">
        <w:lastRenderedPageBreak/>
        <w:t xml:space="preserve">Gitelson, A. A. 2004. Wide dynamic range vegetation index for remote quantification of biophysical characteristics of vegetation. Journal of plant physiology </w:t>
      </w:r>
      <w:r w:rsidRPr="004238DB">
        <w:rPr>
          <w:b/>
        </w:rPr>
        <w:t>161</w:t>
      </w:r>
      <w:r w:rsidRPr="004238DB">
        <w:t>:165-173.</w:t>
      </w:r>
    </w:p>
    <w:p w14:paraId="174A043E" w14:textId="77777777" w:rsidR="004238DB" w:rsidRPr="004238DB" w:rsidRDefault="004238DB" w:rsidP="004238DB">
      <w:pPr>
        <w:pStyle w:val="EndNoteBibliography"/>
        <w:spacing w:after="0"/>
        <w:ind w:left="720" w:hanging="720"/>
      </w:pPr>
      <w:r w:rsidRPr="004238DB">
        <w:t xml:space="preserve">Gitelson, A. A., and M. N. Merzlyak. 1998. Remote sensing of chlorophyll concentration in higher plant leaves. Advances in Space Research </w:t>
      </w:r>
      <w:r w:rsidRPr="004238DB">
        <w:rPr>
          <w:b/>
        </w:rPr>
        <w:t>22</w:t>
      </w:r>
      <w:r w:rsidRPr="004238DB">
        <w:t>:689-692.</w:t>
      </w:r>
    </w:p>
    <w:p w14:paraId="23B1CEED" w14:textId="77777777" w:rsidR="004238DB" w:rsidRPr="004238DB" w:rsidRDefault="004238DB" w:rsidP="004238DB">
      <w:pPr>
        <w:pStyle w:val="EndNoteBibliography"/>
        <w:spacing w:after="0"/>
        <w:ind w:left="720" w:hanging="720"/>
      </w:pPr>
      <w:r w:rsidRPr="004238DB">
        <w:t xml:space="preserve">Goetz, S. J., and S. D. Prince. 1999. Modelling Terrestrial Carbon Exchange and Storage: Evidence and Implications of Fuctional Convergence in Light-use Efficiency. Advances in Ecological Research </w:t>
      </w:r>
      <w:r w:rsidRPr="004238DB">
        <w:rPr>
          <w:b/>
        </w:rPr>
        <w:t>28</w:t>
      </w:r>
      <w:r w:rsidRPr="004238DB">
        <w:t>:57-92.</w:t>
      </w:r>
    </w:p>
    <w:p w14:paraId="6E537685" w14:textId="77777777" w:rsidR="004238DB" w:rsidRPr="004238DB" w:rsidRDefault="004238DB" w:rsidP="004238DB">
      <w:pPr>
        <w:pStyle w:val="EndNoteBibliography"/>
        <w:spacing w:after="0"/>
        <w:ind w:left="720" w:hanging="720"/>
      </w:pPr>
      <w:r w:rsidRPr="004238DB">
        <w:t xml:space="preserve">Gorelick, N., M. Hancher, M. Dixon, S. Ilyushchenko, D. Thau, and R. Moore. 2017. Google Earth Engine: Planetary-scale geospatial analysis for everyone. Remote Sensing of Environment </w:t>
      </w:r>
      <w:r w:rsidRPr="004238DB">
        <w:rPr>
          <w:b/>
        </w:rPr>
        <w:t>202</w:t>
      </w:r>
      <w:r w:rsidRPr="004238DB">
        <w:t>:18-27.</w:t>
      </w:r>
    </w:p>
    <w:p w14:paraId="52DA9EF2" w14:textId="77777777" w:rsidR="004238DB" w:rsidRPr="004238DB" w:rsidRDefault="004238DB" w:rsidP="004238DB">
      <w:pPr>
        <w:pStyle w:val="EndNoteBibliography"/>
        <w:spacing w:after="0"/>
        <w:ind w:left="720" w:hanging="720"/>
      </w:pPr>
      <w:r w:rsidRPr="004238DB">
        <w:t xml:space="preserve">Goslee, S. 2011. Analyzing remote sensing data in R: The Landsat Package. The Journal of Statistial Software </w:t>
      </w:r>
      <w:r w:rsidRPr="004238DB">
        <w:rPr>
          <w:b/>
        </w:rPr>
        <w:t>43</w:t>
      </w:r>
      <w:r w:rsidRPr="004238DB">
        <w:t>.</w:t>
      </w:r>
    </w:p>
    <w:p w14:paraId="2B528803" w14:textId="77777777" w:rsidR="004238DB" w:rsidRPr="004238DB" w:rsidRDefault="004238DB" w:rsidP="004238DB">
      <w:pPr>
        <w:pStyle w:val="EndNoteBibliography"/>
        <w:spacing w:after="0"/>
        <w:ind w:left="720" w:hanging="720"/>
      </w:pPr>
      <w:r w:rsidRPr="004238DB">
        <w:t xml:space="preserve">Hansen, M. C., P. V. Potapov, R. Moore, M. Hancher, S. A. Turubanova, A. Tyukavina, D. Thau, S. V. Stehman, S. J. Goetz, T. R. Loveland, A. Kommareddy, A. Egorov, L. Chini, C. O. Justice, and J. R. G. Townshend. 2013. High-Resolution Global Maps of 21st-Century Forest Cover Change. science </w:t>
      </w:r>
      <w:r w:rsidRPr="004238DB">
        <w:rPr>
          <w:b/>
        </w:rPr>
        <w:t>342</w:t>
      </w:r>
      <w:r w:rsidRPr="004238DB">
        <w:t>:850.</w:t>
      </w:r>
    </w:p>
    <w:p w14:paraId="0F80DEA6" w14:textId="77777777" w:rsidR="004238DB" w:rsidRPr="004238DB" w:rsidRDefault="004238DB" w:rsidP="004238DB">
      <w:pPr>
        <w:pStyle w:val="EndNoteBibliography"/>
        <w:spacing w:after="0"/>
        <w:ind w:left="720" w:hanging="720"/>
      </w:pPr>
      <w:r w:rsidRPr="004238DB">
        <w:t xml:space="preserve">Hardisky, M., V. Klemas, and M. Smart. 1983. The influence of soil salinity, growth form, and leaf moisture on the spectral radiance of Spartina alterniflora. Photogrammetric Engineering &amp; Remote Sensing </w:t>
      </w:r>
      <w:r w:rsidRPr="004238DB">
        <w:rPr>
          <w:b/>
        </w:rPr>
        <w:t>49</w:t>
      </w:r>
      <w:r w:rsidRPr="004238DB">
        <w:t>:77-83.</w:t>
      </w:r>
    </w:p>
    <w:p w14:paraId="00A2DDB5" w14:textId="4C340E73" w:rsidR="004238DB" w:rsidRPr="004238DB" w:rsidRDefault="004238DB" w:rsidP="004238DB">
      <w:pPr>
        <w:pStyle w:val="EndNoteBibliography"/>
        <w:spacing w:after="0"/>
        <w:ind w:left="720" w:hanging="720"/>
      </w:pPr>
      <w:r w:rsidRPr="004238DB">
        <w:t xml:space="preserve">Henry, L., and H. Wickham. 2020. purrr: Functional Programming Tools. R package version 0.3.4. </w:t>
      </w:r>
      <w:hyperlink r:id="rId30" w:history="1">
        <w:r w:rsidRPr="004238DB">
          <w:rPr>
            <w:rStyle w:val="Hyperlink"/>
          </w:rPr>
          <w:t>https://CRAN.R-project.org/package=purrr</w:t>
        </w:r>
      </w:hyperlink>
      <w:r w:rsidRPr="004238DB">
        <w:t>.</w:t>
      </w:r>
    </w:p>
    <w:p w14:paraId="2227BA6B" w14:textId="79ABF732" w:rsidR="004238DB" w:rsidRPr="004238DB" w:rsidRDefault="004238DB" w:rsidP="004238DB">
      <w:pPr>
        <w:pStyle w:val="EndNoteBibliography"/>
        <w:spacing w:after="0"/>
        <w:ind w:left="720" w:hanging="720"/>
      </w:pPr>
      <w:r w:rsidRPr="004238DB">
        <w:t xml:space="preserve">Howat, I., A. Negrete, and B. Smith. 2015. MEaSUREs Greenland Ice Mapping Project (GIMP) Digital Elevation Model, Version 1. NASA National Snow and Ice Data Center Distributed Active Archive Center. doi: </w:t>
      </w:r>
      <w:hyperlink r:id="rId31" w:history="1">
        <w:r w:rsidRPr="004238DB">
          <w:rPr>
            <w:rStyle w:val="Hyperlink"/>
          </w:rPr>
          <w:t>https://doi.org/10.5067/NV34YUIXLP9W</w:t>
        </w:r>
      </w:hyperlink>
      <w:r w:rsidRPr="004238DB">
        <w:t>. [2021-11-23], Boulder, Colorado USA.</w:t>
      </w:r>
    </w:p>
    <w:p w14:paraId="0780CEC4" w14:textId="77777777" w:rsidR="004238DB" w:rsidRPr="004238DB" w:rsidRDefault="004238DB" w:rsidP="004238DB">
      <w:pPr>
        <w:pStyle w:val="EndNoteBibliography"/>
        <w:spacing w:after="0"/>
        <w:ind w:left="720" w:hanging="720"/>
      </w:pPr>
      <w:r w:rsidRPr="004238DB">
        <w:t xml:space="preserve">Howat, I. M., A. Negrete, and B. E. Smith. 2014. The Greenland Ice Mapping Project (GIMP) land classification and surface elevation data sets. The Cryosphere </w:t>
      </w:r>
      <w:r w:rsidRPr="004238DB">
        <w:rPr>
          <w:b/>
        </w:rPr>
        <w:t>8</w:t>
      </w:r>
      <w:r w:rsidRPr="004238DB">
        <w:t>:1509-1518.</w:t>
      </w:r>
    </w:p>
    <w:p w14:paraId="0FFBE458" w14:textId="77777777" w:rsidR="004238DB" w:rsidRPr="004238DB" w:rsidRDefault="004238DB" w:rsidP="004238DB">
      <w:pPr>
        <w:pStyle w:val="EndNoteBibliography"/>
        <w:spacing w:after="0"/>
        <w:ind w:left="720" w:hanging="720"/>
      </w:pPr>
      <w:r w:rsidRPr="004238DB">
        <w:t xml:space="preserve">Huete, A., K. Didan, T. Miura, E. P. Rodriguez, X. Gao, and L. G. Ferreira. 2002. Overview of the radiometric and biophysical performance of the MODIS vegetation indices. Remote Sensing of Environment </w:t>
      </w:r>
      <w:r w:rsidRPr="004238DB">
        <w:rPr>
          <w:b/>
        </w:rPr>
        <w:t>83</w:t>
      </w:r>
      <w:r w:rsidRPr="004238DB">
        <w:t>:195-213.</w:t>
      </w:r>
    </w:p>
    <w:p w14:paraId="698E1663" w14:textId="77777777" w:rsidR="004238DB" w:rsidRPr="004238DB" w:rsidRDefault="004238DB" w:rsidP="004238DB">
      <w:pPr>
        <w:pStyle w:val="EndNoteBibliography"/>
        <w:spacing w:after="0"/>
        <w:ind w:left="720" w:hanging="720"/>
      </w:pPr>
      <w:r w:rsidRPr="004238DB">
        <w:t xml:space="preserve">Huete, A. R. 1988. A soil-adjusted vegetation index (SAVI). Remote Sensing of Environment </w:t>
      </w:r>
      <w:r w:rsidRPr="004238DB">
        <w:rPr>
          <w:b/>
        </w:rPr>
        <w:t>25</w:t>
      </w:r>
      <w:r w:rsidRPr="004238DB">
        <w:t>:295-309.</w:t>
      </w:r>
    </w:p>
    <w:p w14:paraId="3137DBD6" w14:textId="77777777" w:rsidR="004238DB" w:rsidRPr="004238DB" w:rsidRDefault="004238DB" w:rsidP="004238DB">
      <w:pPr>
        <w:pStyle w:val="EndNoteBibliography"/>
        <w:spacing w:after="0"/>
        <w:ind w:left="720" w:hanging="720"/>
      </w:pPr>
      <w:r w:rsidRPr="004238DB">
        <w:t xml:space="preserve">Jiang, Z., A. R. Huete, K. Didan, and T. Miura. 2008. Development of a two-band enhanced vegetation index without a blue band. Remote Sensing of Environment </w:t>
      </w:r>
      <w:r w:rsidRPr="004238DB">
        <w:rPr>
          <w:b/>
        </w:rPr>
        <w:t>112</w:t>
      </w:r>
      <w:r w:rsidRPr="004238DB">
        <w:t>:3833-3845.</w:t>
      </w:r>
    </w:p>
    <w:p w14:paraId="6BACBA20" w14:textId="77777777" w:rsidR="004238DB" w:rsidRPr="004238DB" w:rsidRDefault="004238DB" w:rsidP="004238DB">
      <w:pPr>
        <w:pStyle w:val="EndNoteBibliography"/>
        <w:spacing w:after="0"/>
        <w:ind w:left="720" w:hanging="720"/>
      </w:pPr>
      <w:r w:rsidRPr="004238DB">
        <w:t xml:space="preserve">Ju, J., and J. G. Masek. 2016. The vegetation greenness trend in Canada and US Alaska from 1984–2012 Landsat data. Remote Sensing of Environment </w:t>
      </w:r>
      <w:r w:rsidRPr="004238DB">
        <w:rPr>
          <w:b/>
        </w:rPr>
        <w:t>176</w:t>
      </w:r>
      <w:r w:rsidRPr="004238DB">
        <w:t>:1-16.</w:t>
      </w:r>
    </w:p>
    <w:p w14:paraId="10271093" w14:textId="38941623" w:rsidR="004238DB" w:rsidRPr="004238DB" w:rsidRDefault="004238DB" w:rsidP="004238DB">
      <w:pPr>
        <w:pStyle w:val="EndNoteBibliography"/>
        <w:spacing w:after="0"/>
        <w:ind w:left="720" w:hanging="720"/>
      </w:pPr>
      <w:r w:rsidRPr="004238DB">
        <w:t xml:space="preserve">Kassambara, A. 2020. ggpubr: 'ggplot2' Based Publication Ready Plots. R package version 0.4.0. </w:t>
      </w:r>
      <w:hyperlink r:id="rId32" w:history="1">
        <w:r w:rsidRPr="004238DB">
          <w:rPr>
            <w:rStyle w:val="Hyperlink"/>
          </w:rPr>
          <w:t>https://CRAN.R-project.org/package=ggpubr</w:t>
        </w:r>
      </w:hyperlink>
      <w:r w:rsidRPr="004238DB">
        <w:t>.</w:t>
      </w:r>
    </w:p>
    <w:p w14:paraId="1041E563" w14:textId="77777777" w:rsidR="004238DB" w:rsidRPr="004238DB" w:rsidRDefault="004238DB" w:rsidP="004238DB">
      <w:pPr>
        <w:pStyle w:val="EndNoteBibliography"/>
        <w:spacing w:after="0"/>
        <w:ind w:left="720" w:hanging="720"/>
      </w:pPr>
      <w:r w:rsidRPr="004238DB">
        <w:t>Key, C. H., and N. C. Benson. 1999. The Normalized Burn Ratio (NBR): A Landsat TM radiometric measure of burn severity. United States Geological Survey, Northern Rocky Mountain Science Center.(Bozeman, MT).</w:t>
      </w:r>
    </w:p>
    <w:p w14:paraId="1D3D6BC4" w14:textId="77777777" w:rsidR="004238DB" w:rsidRPr="004238DB" w:rsidRDefault="004238DB" w:rsidP="004238DB">
      <w:pPr>
        <w:pStyle w:val="EndNoteBibliography"/>
        <w:spacing w:after="0"/>
        <w:ind w:left="720" w:hanging="720"/>
      </w:pPr>
      <w:r w:rsidRPr="004238DB">
        <w:t xml:space="preserve">Marsett, R. C., J. Qi, P. Heilman, S. H. Biedenbender, M. C. Watson, S. Amer, M. Weltz, D. Goodrich, and R. Marsett. 2006. Remote sensing for grassland management in the arid southwest. Rangeland Ecology &amp; Management </w:t>
      </w:r>
      <w:r w:rsidRPr="004238DB">
        <w:rPr>
          <w:b/>
        </w:rPr>
        <w:t>59</w:t>
      </w:r>
      <w:r w:rsidRPr="004238DB">
        <w:t>:530-540.</w:t>
      </w:r>
    </w:p>
    <w:p w14:paraId="5B44E705" w14:textId="77777777" w:rsidR="004238DB" w:rsidRPr="004238DB" w:rsidRDefault="004238DB" w:rsidP="004238DB">
      <w:pPr>
        <w:pStyle w:val="EndNoteBibliography"/>
        <w:spacing w:after="0"/>
        <w:ind w:left="720" w:hanging="720"/>
      </w:pPr>
      <w:r w:rsidRPr="004238DB">
        <w:t xml:space="preserve">McFeeters, S. K. 1996. The use of the Normalized Difference Water Index (NDWI) in the delineation of open water features. International Journal of Remote Sensing </w:t>
      </w:r>
      <w:r w:rsidRPr="004238DB">
        <w:rPr>
          <w:b/>
        </w:rPr>
        <w:t>17</w:t>
      </w:r>
      <w:r w:rsidRPr="004238DB">
        <w:t>:1425-1432.</w:t>
      </w:r>
    </w:p>
    <w:p w14:paraId="63C86F3B" w14:textId="77777777" w:rsidR="004238DB" w:rsidRPr="004238DB" w:rsidRDefault="004238DB" w:rsidP="004238DB">
      <w:pPr>
        <w:pStyle w:val="EndNoteBibliography"/>
        <w:spacing w:after="0"/>
        <w:ind w:left="720" w:hanging="720"/>
      </w:pPr>
      <w:r w:rsidRPr="004238DB">
        <w:t xml:space="preserve">Mekonnen, Z. A., W. J. Riley, L. T. Berner, N. J. Bouskill, M. S. Torn, G. Iwahana, A. L. Breen, I. H. Myers-Smith, M. G. Criado, Y. Liu, E. S. Euskirchen, S. J. Goetz, M. C. Mack, and R. F. Grant. 2021. Arctic tundra shrubification: a review of mechanisms and impacts on ecosystem carbon balance. Environmental Research Letters </w:t>
      </w:r>
      <w:r w:rsidRPr="004238DB">
        <w:rPr>
          <w:b/>
        </w:rPr>
        <w:t>16</w:t>
      </w:r>
      <w:r w:rsidRPr="004238DB">
        <w:t>:053001.</w:t>
      </w:r>
    </w:p>
    <w:p w14:paraId="4F347038" w14:textId="77777777" w:rsidR="004238DB" w:rsidRPr="004238DB" w:rsidRDefault="004238DB" w:rsidP="004238DB">
      <w:pPr>
        <w:pStyle w:val="EndNoteBibliography"/>
        <w:spacing w:after="0"/>
        <w:ind w:left="720" w:hanging="720"/>
        <w:rPr>
          <w:rFonts w:hint="eastAsia"/>
        </w:rPr>
      </w:pPr>
      <w:r w:rsidRPr="004238DB">
        <w:rPr>
          <w:rFonts w:hint="eastAsia"/>
        </w:rPr>
        <w:lastRenderedPageBreak/>
        <w:t>Merzlyak, M. N., A. A. Gitelson, O. B. Chivkunova, and V. Y. Rakitin. 1999. Non</w:t>
      </w:r>
      <w:r w:rsidRPr="004238DB">
        <w:rPr>
          <w:rFonts w:hint="eastAsia"/>
        </w:rPr>
        <w:t>‐</w:t>
      </w:r>
      <w:r w:rsidRPr="004238DB">
        <w:rPr>
          <w:rFonts w:hint="eastAsia"/>
        </w:rPr>
        <w:t xml:space="preserve">destructive optical detection of pigment changes during leaf senescence and fruit ripening. Physiologia plantarum </w:t>
      </w:r>
      <w:r w:rsidRPr="004238DB">
        <w:rPr>
          <w:rFonts w:hint="eastAsia"/>
          <w:b/>
        </w:rPr>
        <w:t>106</w:t>
      </w:r>
      <w:r w:rsidRPr="004238DB">
        <w:rPr>
          <w:rFonts w:hint="eastAsia"/>
        </w:rPr>
        <w:t>:135-141.</w:t>
      </w:r>
    </w:p>
    <w:p w14:paraId="0DDFE9A3" w14:textId="77777777" w:rsidR="004238DB" w:rsidRPr="004238DB" w:rsidRDefault="004238DB" w:rsidP="004238DB">
      <w:pPr>
        <w:pStyle w:val="EndNoteBibliography"/>
        <w:spacing w:after="0"/>
        <w:ind w:left="720" w:hanging="720"/>
      </w:pPr>
      <w:r w:rsidRPr="004238DB">
        <w:t xml:space="preserve">Myers-Smith, I. H., J. T. Kerby, G. K. Phoenix, J. W. Bjerke, H. E. Epstein, J. J. Assmann, C. John, L. Andreu-Hayles, S. Angers-Blondin, P. S. A. Beck, L. T. Berner, U. S. Bhatt, A. D. Bjorkman, D. Blok, A. Bryn, C. T. Christiansen, J. H. C. Cornelissen, A. M. Cunliffe, S. C. Elmendorf, B. C. Forbes, S. J. Goetz, R. D. Hollister, R. de Jong, M. M. Loranty, M. Macias-Fauria, K. Maseyk, S. Normand, J. Olofsson, T. C. Parker, F.-J. W. Parmentier, E. Post, G. Schaepman-Strub, F. Stordal, P. F. Sullivan, H. J. D. Thomas, H. Tømmervik, R. Treharne, C. E. Tweedie, D. A. Walker, M. Wilmking, and S. Wipf. 2020. Complexity revealed in the greening of the Arctic. Nature Climate Change </w:t>
      </w:r>
      <w:r w:rsidRPr="004238DB">
        <w:rPr>
          <w:b/>
        </w:rPr>
        <w:t>10</w:t>
      </w:r>
      <w:r w:rsidRPr="004238DB">
        <w:t>:106-117.</w:t>
      </w:r>
    </w:p>
    <w:p w14:paraId="7B669843" w14:textId="77777777" w:rsidR="004238DB" w:rsidRPr="004238DB" w:rsidRDefault="004238DB" w:rsidP="004238DB">
      <w:pPr>
        <w:pStyle w:val="EndNoteBibliography"/>
        <w:spacing w:after="0"/>
        <w:ind w:left="720" w:hanging="720"/>
      </w:pPr>
      <w:r w:rsidRPr="004238DB">
        <w:t>National Academies of Sciences. 2018. Thriving on Our Changing Planet: A Decadal Strategy for Earth Observation from Space. The National Academies Press, Washington, DC.</w:t>
      </w:r>
    </w:p>
    <w:p w14:paraId="677123DD" w14:textId="77777777" w:rsidR="004238DB" w:rsidRPr="004238DB" w:rsidRDefault="004238DB" w:rsidP="004238DB">
      <w:pPr>
        <w:pStyle w:val="EndNoteBibliography"/>
        <w:spacing w:after="0"/>
        <w:ind w:left="720" w:hanging="720"/>
      </w:pPr>
      <w:r w:rsidRPr="004238DB">
        <w:t xml:space="preserve">Pebesma, E. J. 2018. Simple features for R: standardized support for spatial vector data. The R Journal </w:t>
      </w:r>
      <w:r w:rsidRPr="004238DB">
        <w:rPr>
          <w:b/>
        </w:rPr>
        <w:t>10</w:t>
      </w:r>
      <w:r w:rsidRPr="004238DB">
        <w:t>:439-446.</w:t>
      </w:r>
    </w:p>
    <w:p w14:paraId="51915120" w14:textId="77777777" w:rsidR="004238DB" w:rsidRPr="004238DB" w:rsidRDefault="004238DB" w:rsidP="004238DB">
      <w:pPr>
        <w:pStyle w:val="EndNoteBibliography"/>
        <w:spacing w:after="0"/>
        <w:ind w:left="720" w:hanging="720"/>
      </w:pPr>
      <w:r w:rsidRPr="004238DB">
        <w:t xml:space="preserve">Pekel, J.-F., A. Cottam, N. Gorelick, and A. S. Belward. 2016. High-resolution mapping of global surface water and its long-term changes. Nature </w:t>
      </w:r>
      <w:r w:rsidRPr="004238DB">
        <w:rPr>
          <w:b/>
        </w:rPr>
        <w:t>540</w:t>
      </w:r>
      <w:r w:rsidRPr="004238DB">
        <w:t>:418-422.</w:t>
      </w:r>
    </w:p>
    <w:p w14:paraId="5095204B" w14:textId="77777777" w:rsidR="004238DB" w:rsidRPr="004238DB" w:rsidRDefault="004238DB" w:rsidP="004238DB">
      <w:pPr>
        <w:pStyle w:val="EndNoteBibliography"/>
        <w:spacing w:after="0"/>
        <w:ind w:left="720" w:hanging="720"/>
      </w:pPr>
      <w:r w:rsidRPr="004238DB">
        <w:t>R Core Team. 2021. R: A Language and Environment for Statistical Computing. R Foundation for Statistical Computing, Vienna, Austria.</w:t>
      </w:r>
    </w:p>
    <w:p w14:paraId="19EF25F1" w14:textId="77777777" w:rsidR="004238DB" w:rsidRPr="004238DB" w:rsidRDefault="004238DB" w:rsidP="004238DB">
      <w:pPr>
        <w:pStyle w:val="EndNoteBibliography"/>
        <w:spacing w:after="0"/>
        <w:ind w:left="720" w:hanging="720"/>
      </w:pPr>
      <w:r w:rsidRPr="004238DB">
        <w:t xml:space="preserve">Rock, B., J. Vogelmann, D. Williams, A. Vogelmann, and T. Hoshizaki. 1986. Remote detection of forest damage. BioScience </w:t>
      </w:r>
      <w:r w:rsidRPr="004238DB">
        <w:rPr>
          <w:b/>
        </w:rPr>
        <w:t>36</w:t>
      </w:r>
      <w:r w:rsidRPr="004238DB">
        <w:t>:439-445.</w:t>
      </w:r>
    </w:p>
    <w:p w14:paraId="7C650851" w14:textId="77777777" w:rsidR="004238DB" w:rsidRPr="004238DB" w:rsidRDefault="004238DB" w:rsidP="004238DB">
      <w:pPr>
        <w:pStyle w:val="EndNoteBibliography"/>
        <w:spacing w:after="0"/>
        <w:ind w:left="720" w:hanging="720"/>
      </w:pPr>
      <w:r w:rsidRPr="004238DB">
        <w:t xml:space="preserve">Rouse, J., R. Haas, J. Schell, and D. Deering. 1974. Monitoring vegetation systems in the Great Plains with ERTS. NASA special publication </w:t>
      </w:r>
      <w:r w:rsidRPr="004238DB">
        <w:rPr>
          <w:b/>
        </w:rPr>
        <w:t>351</w:t>
      </w:r>
      <w:r w:rsidRPr="004238DB">
        <w:t>:309-317.</w:t>
      </w:r>
    </w:p>
    <w:p w14:paraId="1DAD72EB" w14:textId="77777777" w:rsidR="004238DB" w:rsidRPr="004238DB" w:rsidRDefault="004238DB" w:rsidP="004238DB">
      <w:pPr>
        <w:pStyle w:val="EndNoteBibliography"/>
        <w:spacing w:after="0"/>
        <w:ind w:left="720" w:hanging="720"/>
      </w:pPr>
      <w:r w:rsidRPr="004238DB">
        <w:t xml:space="preserve">Roy, D. P., V. Kovalskyy, H. K. Zhang, E. F. Vermote, L. Yan, S. S. Kumar, and A. Egorov. 2016. Characterization of Landsat-7 to Landsat-8 reflective wavelength and normalized difference vegetation index continuity. Remote Sensing of Environment </w:t>
      </w:r>
      <w:r w:rsidRPr="004238DB">
        <w:rPr>
          <w:b/>
        </w:rPr>
        <w:t>185</w:t>
      </w:r>
      <w:r w:rsidRPr="004238DB">
        <w:t>:57-70.</w:t>
      </w:r>
    </w:p>
    <w:p w14:paraId="00F49725" w14:textId="77777777" w:rsidR="004238DB" w:rsidRPr="004238DB" w:rsidRDefault="004238DB" w:rsidP="004238DB">
      <w:pPr>
        <w:pStyle w:val="EndNoteBibliography"/>
        <w:spacing w:after="0"/>
        <w:ind w:left="720" w:hanging="720"/>
      </w:pPr>
      <w:r w:rsidRPr="004238DB">
        <w:t xml:space="preserve">Tucker, C. J. 1979. Red and photographic infrared linear combinations for monitoring vegetation. Remote Sensing of Environment </w:t>
      </w:r>
      <w:r w:rsidRPr="004238DB">
        <w:rPr>
          <w:b/>
        </w:rPr>
        <w:t>8</w:t>
      </w:r>
      <w:r w:rsidRPr="004238DB">
        <w:t>:127-150.</w:t>
      </w:r>
    </w:p>
    <w:p w14:paraId="3B30CDEB" w14:textId="77777777" w:rsidR="004238DB" w:rsidRPr="004238DB" w:rsidRDefault="004238DB" w:rsidP="004238DB">
      <w:pPr>
        <w:pStyle w:val="EndNoteBibliography"/>
        <w:spacing w:after="0"/>
        <w:ind w:left="720" w:hanging="720"/>
      </w:pPr>
      <w:r w:rsidRPr="004238DB">
        <w:t xml:space="preserve">Verdonen, M., L. T. Berner, B. C. Forbes, and T. Kumpula. 2020. Periglacial vegetation dynamics in Arctic Russia: decadal analysis of tundra regeneration on landslides with time series satellite imagery. Environmental Research Letters </w:t>
      </w:r>
      <w:r w:rsidRPr="004238DB">
        <w:rPr>
          <w:b/>
        </w:rPr>
        <w:t>15</w:t>
      </w:r>
      <w:r w:rsidRPr="004238DB">
        <w:t>:105020.</w:t>
      </w:r>
    </w:p>
    <w:p w14:paraId="484F993B" w14:textId="77777777" w:rsidR="004238DB" w:rsidRPr="004238DB" w:rsidRDefault="004238DB" w:rsidP="004238DB">
      <w:pPr>
        <w:pStyle w:val="EndNoteBibliography"/>
        <w:spacing w:after="0"/>
        <w:ind w:left="720" w:hanging="720"/>
      </w:pPr>
      <w:r w:rsidRPr="004238DB">
        <w:t xml:space="preserve">Walker, D. A., W. A. Gould, H. A. Maier, and M. K. Raynolds. 2002. The Circumpolar Arctic Vegetation Map: AVHRR-derived base maps, environmental controls, and integrated mapping procedures. International Journal of Remote Sensing </w:t>
      </w:r>
      <w:r w:rsidRPr="004238DB">
        <w:rPr>
          <w:b/>
        </w:rPr>
        <w:t>23</w:t>
      </w:r>
      <w:r w:rsidRPr="004238DB">
        <w:t>:4551-4570.</w:t>
      </w:r>
    </w:p>
    <w:p w14:paraId="3013F4A2" w14:textId="77777777" w:rsidR="004238DB" w:rsidRPr="004238DB" w:rsidRDefault="004238DB" w:rsidP="004238DB">
      <w:pPr>
        <w:pStyle w:val="EndNoteBibliography"/>
        <w:spacing w:after="0"/>
        <w:ind w:left="720" w:hanging="720"/>
      </w:pPr>
      <w:r w:rsidRPr="004238DB">
        <w:t xml:space="preserve">Walker, X. J., H. D. Alexander, L. T. Berner, M. A. Boyd, M. M. Loranty, S. M. Natali, and M. C. Mack. 2021. Positive response of tree productivity to warming is reversed by increased tree density at the Arctic tundra-taiga ecotone. Canadian Journal of Forest Research </w:t>
      </w:r>
      <w:r w:rsidRPr="004238DB">
        <w:rPr>
          <w:b/>
        </w:rPr>
        <w:t>51</w:t>
      </w:r>
      <w:r w:rsidRPr="004238DB">
        <w:t>:1323-1338.</w:t>
      </w:r>
    </w:p>
    <w:p w14:paraId="77AF4BC7" w14:textId="77777777" w:rsidR="004238DB" w:rsidRPr="004238DB" w:rsidRDefault="004238DB" w:rsidP="004238DB">
      <w:pPr>
        <w:pStyle w:val="EndNoteBibliography"/>
        <w:spacing w:after="0"/>
        <w:ind w:left="720" w:hanging="720"/>
      </w:pPr>
      <w:r w:rsidRPr="004238DB">
        <w:t xml:space="preserve">Wang, J. A., and M. A. Friedl. 2019. The role of land cover change in Arctic-Boreal greening and browning trends. Environmental Research Letters </w:t>
      </w:r>
      <w:r w:rsidRPr="004238DB">
        <w:rPr>
          <w:b/>
        </w:rPr>
        <w:t>14</w:t>
      </w:r>
      <w:r w:rsidRPr="004238DB">
        <w:t>:125007.</w:t>
      </w:r>
    </w:p>
    <w:p w14:paraId="2B400717" w14:textId="77777777" w:rsidR="004238DB" w:rsidRPr="004238DB" w:rsidRDefault="004238DB" w:rsidP="004238DB">
      <w:pPr>
        <w:pStyle w:val="EndNoteBibliography"/>
        <w:spacing w:after="0"/>
        <w:ind w:left="720" w:hanging="720"/>
      </w:pPr>
      <w:r w:rsidRPr="004238DB">
        <w:t>Wickham, H. 2016. ggplot2: Elegant Graphics for Data Analysis. Springer-Verlang New York.</w:t>
      </w:r>
    </w:p>
    <w:p w14:paraId="2DB907ED" w14:textId="7EC86E22" w:rsidR="004238DB" w:rsidRPr="004238DB" w:rsidRDefault="004238DB" w:rsidP="004238DB">
      <w:pPr>
        <w:pStyle w:val="EndNoteBibliography"/>
        <w:spacing w:after="0"/>
        <w:ind w:left="720" w:hanging="720"/>
      </w:pPr>
      <w:r w:rsidRPr="004238DB">
        <w:t xml:space="preserve">Wickham, H. 2019. stringr: Simple, Consistent Wrappers for Common String Operations. R package version 1.4.0. </w:t>
      </w:r>
      <w:hyperlink r:id="rId33" w:history="1">
        <w:r w:rsidRPr="004238DB">
          <w:rPr>
            <w:rStyle w:val="Hyperlink"/>
          </w:rPr>
          <w:t>https://CRAN.R-project.org/package=stringr</w:t>
        </w:r>
      </w:hyperlink>
      <w:r w:rsidRPr="004238DB">
        <w:t>.</w:t>
      </w:r>
    </w:p>
    <w:p w14:paraId="6072AE58" w14:textId="7C4E5416" w:rsidR="004238DB" w:rsidRPr="004238DB" w:rsidRDefault="004238DB" w:rsidP="004238DB">
      <w:pPr>
        <w:pStyle w:val="EndNoteBibliography"/>
        <w:spacing w:after="0"/>
        <w:ind w:left="720" w:hanging="720"/>
      </w:pPr>
      <w:r w:rsidRPr="004238DB">
        <w:t xml:space="preserve">Wickham, H. 2021. tidyr: Tidy Messy Data. R package version 1.1.4. </w:t>
      </w:r>
      <w:hyperlink r:id="rId34" w:history="1">
        <w:r w:rsidRPr="004238DB">
          <w:rPr>
            <w:rStyle w:val="Hyperlink"/>
          </w:rPr>
          <w:t>https://CRAN.R-project.org/package=tidyr</w:t>
        </w:r>
      </w:hyperlink>
      <w:r w:rsidRPr="004238DB">
        <w:t>.</w:t>
      </w:r>
    </w:p>
    <w:p w14:paraId="0ECC3A82" w14:textId="6A75EA36" w:rsidR="004238DB" w:rsidRPr="004238DB" w:rsidRDefault="004238DB" w:rsidP="004238DB">
      <w:pPr>
        <w:pStyle w:val="EndNoteBibliography"/>
        <w:spacing w:after="0"/>
        <w:ind w:left="720" w:hanging="720"/>
      </w:pPr>
      <w:r w:rsidRPr="004238DB">
        <w:t xml:space="preserve">Wickham, H., R. Francois, H. Lionel, and K. Müller. 2021. dplyr: A Grammar of Data Manipulation. R package version 1.0.7. </w:t>
      </w:r>
      <w:hyperlink r:id="rId35" w:history="1">
        <w:r w:rsidRPr="004238DB">
          <w:rPr>
            <w:rStyle w:val="Hyperlink"/>
          </w:rPr>
          <w:t>https://CRAN.R-project.org/package=dplyr</w:t>
        </w:r>
      </w:hyperlink>
      <w:r w:rsidRPr="004238DB">
        <w:t>.</w:t>
      </w:r>
    </w:p>
    <w:p w14:paraId="5E3456A0" w14:textId="77777777" w:rsidR="004238DB" w:rsidRPr="004238DB" w:rsidRDefault="004238DB" w:rsidP="004238DB">
      <w:pPr>
        <w:pStyle w:val="EndNoteBibliography"/>
        <w:spacing w:after="0"/>
        <w:ind w:left="720" w:hanging="720"/>
      </w:pPr>
      <w:r w:rsidRPr="004238DB">
        <w:t xml:space="preserve">Woodcock, C. E., R. Allen, M. Anderson, A. Belward, R. Bindschadler, W. Cohen, F. Gao, S. N. Goward, D. Helder, E. Helmer, R. Nemani, L. Oreopoulos, J. Schott, P. S. Thenkabail, E. F. Vermote, J. </w:t>
      </w:r>
      <w:r w:rsidRPr="004238DB">
        <w:lastRenderedPageBreak/>
        <w:t xml:space="preserve">Vogelmann, M. A. Wulder, R. Wynne, and T. Landsat Sci. 2008. Free access to Landsat imagery. science </w:t>
      </w:r>
      <w:r w:rsidRPr="004238DB">
        <w:rPr>
          <w:b/>
        </w:rPr>
        <w:t>320</w:t>
      </w:r>
      <w:r w:rsidRPr="004238DB">
        <w:t>:1011-1011.</w:t>
      </w:r>
    </w:p>
    <w:p w14:paraId="7E3C5FDF" w14:textId="77777777" w:rsidR="004238DB" w:rsidRPr="004238DB" w:rsidRDefault="004238DB" w:rsidP="004238DB">
      <w:pPr>
        <w:pStyle w:val="EndNoteBibliography"/>
        <w:spacing w:after="0"/>
        <w:ind w:left="720" w:hanging="720"/>
      </w:pPr>
      <w:r w:rsidRPr="004238DB">
        <w:t xml:space="preserve">Wright, M. N., and A. Ziegler. 2017. Ranger: a fast implementation of random forests for high dimensional data in C++ and R. Journal of statistical software </w:t>
      </w:r>
      <w:r w:rsidRPr="004238DB">
        <w:rPr>
          <w:b/>
        </w:rPr>
        <w:t>77</w:t>
      </w:r>
      <w:r w:rsidRPr="004238DB">
        <w:t>:1-17.</w:t>
      </w:r>
    </w:p>
    <w:p w14:paraId="26EA68C3" w14:textId="77777777" w:rsidR="004238DB" w:rsidRPr="004238DB" w:rsidRDefault="004238DB" w:rsidP="004238DB">
      <w:pPr>
        <w:pStyle w:val="EndNoteBibliography"/>
        <w:spacing w:after="0"/>
        <w:ind w:left="720" w:hanging="720"/>
      </w:pPr>
      <w:r w:rsidRPr="004238DB">
        <w:t xml:space="preserve">Wulder, M. A., T. R. Loveland, D. P. Roy, C. J. Crawford, J. G. Masek, C. E. Woodcock, R. G. Allen, M. C. Anderson, A. S. Belward, W. B. Cohen, J. Dwyer, A. Erb, F. Gao, P. Griffiths, D. Helder, T. Hermosilla, J. D. Hipple, P. Hostert, M. J. Hughes, J. Huntington, D. M. Johnson, R. Kennedy, A. Kilic, Z. Li, L. Lymburner, J. McCorkel, N. Pahlevan, T. A. Scambos, C. Schaaf, J. R. Schott, Y. Sheng, J. Storey, E. Vermote, J. Vogelmann, J. C. White, R. H. Wynne, and Z. Zhu. 2019. Current status of Landsat program, science, and applications. Remote Sensing of Environment </w:t>
      </w:r>
      <w:r w:rsidRPr="004238DB">
        <w:rPr>
          <w:b/>
        </w:rPr>
        <w:t>225</w:t>
      </w:r>
      <w:r w:rsidRPr="004238DB">
        <w:t>:127-147.</w:t>
      </w:r>
    </w:p>
    <w:p w14:paraId="512641B1" w14:textId="77777777" w:rsidR="004238DB" w:rsidRPr="004238DB" w:rsidRDefault="004238DB" w:rsidP="004238DB">
      <w:pPr>
        <w:pStyle w:val="EndNoteBibliography"/>
        <w:spacing w:after="0"/>
        <w:ind w:left="720" w:hanging="720"/>
      </w:pPr>
      <w:r w:rsidRPr="004238DB">
        <w:t xml:space="preserve">Zeileis, A., and G. Grothendieck. 2005. zoo: S3 Infrastructure for Regular and Irregular Time Series. Journal of statistical software </w:t>
      </w:r>
      <w:r w:rsidRPr="004238DB">
        <w:rPr>
          <w:b/>
        </w:rPr>
        <w:t>14</w:t>
      </w:r>
      <w:r w:rsidRPr="004238DB">
        <w:t>:1-27.</w:t>
      </w:r>
    </w:p>
    <w:p w14:paraId="44194616" w14:textId="77777777" w:rsidR="004238DB" w:rsidRPr="004238DB" w:rsidRDefault="004238DB" w:rsidP="004238DB">
      <w:pPr>
        <w:pStyle w:val="EndNoteBibliography"/>
        <w:ind w:left="720" w:hanging="720"/>
      </w:pPr>
      <w:r w:rsidRPr="004238DB">
        <w:t xml:space="preserve">Zhu, Z., S. Wang, and C. E. Woodcock. 2015. Improvement and expansion of the Fmask algorithm: cloud, cloud shadow, and snow detection for Landsats 4–7, 8, and Sentinel 2 images. Remote Sensing of Environment </w:t>
      </w:r>
      <w:r w:rsidRPr="004238DB">
        <w:rPr>
          <w:b/>
        </w:rPr>
        <w:t>159</w:t>
      </w:r>
      <w:r w:rsidRPr="004238DB">
        <w:t>:269-277.</w:t>
      </w:r>
    </w:p>
    <w:p w14:paraId="319B9F96" w14:textId="43B2F978" w:rsidR="00BE49FA" w:rsidRPr="00BE49FA" w:rsidRDefault="00D8312E" w:rsidP="00C81F1B">
      <w:pPr>
        <w:pStyle w:val="Heading1"/>
      </w:pPr>
      <w:r>
        <w:fldChar w:fldCharType="end"/>
      </w:r>
    </w:p>
    <w:sectPr w:rsidR="00BE49FA" w:rsidRPr="00BE49FA" w:rsidSect="00530265">
      <w:headerReference w:type="default" r:id="rId36"/>
      <w:footerReference w:type="default" r:id="rId3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gan Berner" w:date="2021-09-08T10:59:00Z" w:initials="LB">
    <w:p w14:paraId="5ED1ABB0" w14:textId="66A1D60C" w:rsidR="00135233" w:rsidRDefault="00135233">
      <w:pPr>
        <w:pStyle w:val="CommentText"/>
        <w:rPr>
          <w:rFonts w:ascii="Georgia" w:hAnsi="Georgia" w:cs="Times New Roman"/>
          <w:sz w:val="28"/>
          <w:szCs w:val="28"/>
        </w:rPr>
      </w:pPr>
      <w:r>
        <w:rPr>
          <w:rFonts w:ascii="Georgia" w:hAnsi="Georgia" w:cs="Times New Roman"/>
          <w:sz w:val="28"/>
          <w:szCs w:val="28"/>
        </w:rPr>
        <w:t xml:space="preserve">From </w:t>
      </w:r>
      <w:proofErr w:type="spellStart"/>
      <w:r>
        <w:rPr>
          <w:rFonts w:ascii="Georgia" w:hAnsi="Georgia" w:cs="Times New Roman"/>
          <w:sz w:val="28"/>
          <w:szCs w:val="28"/>
        </w:rPr>
        <w:t>Ecography</w:t>
      </w:r>
      <w:proofErr w:type="spellEnd"/>
      <w:r>
        <w:rPr>
          <w:rFonts w:ascii="Georgia" w:hAnsi="Georgia" w:cs="Times New Roman"/>
          <w:sz w:val="28"/>
          <w:szCs w:val="28"/>
        </w:rPr>
        <w:t xml:space="preserve">: </w:t>
      </w:r>
    </w:p>
    <w:p w14:paraId="49D52033" w14:textId="4A466D4F" w:rsidR="00142AEA" w:rsidRDefault="00142AEA">
      <w:pPr>
        <w:pStyle w:val="CommentText"/>
      </w:pPr>
      <w:r>
        <w:rPr>
          <w:rFonts w:ascii="Georgia" w:hAnsi="Georgia" w:cs="Times New Roman"/>
          <w:sz w:val="28"/>
          <w:szCs w:val="28"/>
        </w:rPr>
        <w:t>“</w:t>
      </w:r>
      <w:r>
        <w:rPr>
          <w:rStyle w:val="CommentReference"/>
        </w:rPr>
        <w:annotationRef/>
      </w:r>
      <w:r w:rsidRPr="00F751FB">
        <w:rPr>
          <w:rFonts w:ascii="Georgia" w:hAnsi="Georgia" w:cs="Times New Roman"/>
          <w:sz w:val="28"/>
          <w:szCs w:val="28"/>
        </w:rPr>
        <w:t xml:space="preserve">The </w:t>
      </w:r>
      <w:r w:rsidR="00135233">
        <w:rPr>
          <w:rFonts w:ascii="Georgia" w:hAnsi="Georgia" w:cs="Times New Roman"/>
          <w:sz w:val="28"/>
          <w:szCs w:val="28"/>
        </w:rPr>
        <w:t xml:space="preserve">Software Note </w:t>
      </w:r>
      <w:r w:rsidRPr="00F751FB">
        <w:rPr>
          <w:rFonts w:ascii="Georgia" w:hAnsi="Georgia" w:cs="Times New Roman"/>
          <w:sz w:val="28"/>
          <w:szCs w:val="28"/>
        </w:rPr>
        <w:t xml:space="preserve">should clearly describe the relationship of the software to existing software in the field. Does it supplement, </w:t>
      </w:r>
      <w:proofErr w:type="spellStart"/>
      <w:r w:rsidRPr="00F751FB">
        <w:rPr>
          <w:rFonts w:ascii="Georgia" w:hAnsi="Georgia" w:cs="Times New Roman"/>
          <w:sz w:val="28"/>
          <w:szCs w:val="28"/>
        </w:rPr>
        <w:t>supercede</w:t>
      </w:r>
      <w:proofErr w:type="spellEnd"/>
      <w:r w:rsidRPr="00F751FB">
        <w:rPr>
          <w:rFonts w:ascii="Georgia" w:hAnsi="Georgia" w:cs="Times New Roman"/>
          <w:sz w:val="28"/>
          <w:szCs w:val="28"/>
        </w:rPr>
        <w:t xml:space="preserve">, or compete with existing software packages? What new features does it provide to users (e.g., a coherent analytical framework, novel functions or methods, increases in speed and stability)? If the software is part of a modular system (e.g., R, Python, Julia, </w:t>
      </w:r>
      <w:proofErr w:type="spellStart"/>
      <w:r w:rsidRPr="00F751FB">
        <w:rPr>
          <w:rFonts w:ascii="Georgia" w:hAnsi="Georgia" w:cs="Times New Roman"/>
          <w:sz w:val="28"/>
          <w:szCs w:val="28"/>
        </w:rPr>
        <w:t>Matlab</w:t>
      </w:r>
      <w:proofErr w:type="spellEnd"/>
      <w:r w:rsidRPr="00F751FB">
        <w:rPr>
          <w:rFonts w:ascii="Georgia" w:hAnsi="Georgia" w:cs="Times New Roman"/>
          <w:sz w:val="28"/>
          <w:szCs w:val="28"/>
        </w:rPr>
        <w:t xml:space="preserve"> packages), it should describe which packages (and their versions) are used by the software, what functionality is used from them, and the specific contribution of the package. Imported packages, and their versions, should be cited using the appropriate references.</w:t>
      </w:r>
      <w:r>
        <w:rPr>
          <w:rFonts w:ascii="Georgia" w:hAnsi="Georgia" w:cs="Times New Roman"/>
          <w:sz w:val="28"/>
          <w:szCs w:val="28"/>
        </w:rPr>
        <w:t>”</w:t>
      </w:r>
    </w:p>
  </w:comment>
  <w:comment w:id="2" w:author="Jakob Johann Assmann" w:date="2022-01-18T07:05:00Z" w:initials="JJA">
    <w:p w14:paraId="493346B4" w14:textId="77777777" w:rsidR="00590A6D" w:rsidRDefault="00590A6D" w:rsidP="00590A6D">
      <w:pPr>
        <w:pStyle w:val="CommentText"/>
      </w:pPr>
      <w:r>
        <w:rPr>
          <w:rStyle w:val="CommentReference"/>
        </w:rPr>
        <w:annotationRef/>
      </w:r>
      <w:r>
        <w:t>Need to be made!</w:t>
      </w:r>
    </w:p>
  </w:comment>
  <w:comment w:id="3" w:author="Jakob Johann Assmann" w:date="2022-01-18T06:53:00Z" w:initials="JJA">
    <w:p w14:paraId="29E2686A" w14:textId="36F33866" w:rsidR="002117B8" w:rsidRDefault="002117B8">
      <w:pPr>
        <w:pStyle w:val="CommentText"/>
      </w:pPr>
      <w:r>
        <w:rPr>
          <w:rStyle w:val="CommentReference"/>
        </w:rPr>
        <w:annotationRef/>
      </w:r>
      <w:r>
        <w:t xml:space="preserve">Not sure this is needed, but we could perhaps structure the example in the same way? We could do part 1 (blue section), then have a part 2a and part 2b (yellow section) and then a part 3 (green section). Or we adapt the figure so that it matches the parts in the example? I think my main point here would be to structure everything in a </w:t>
      </w:r>
      <w:r w:rsidR="000867AD">
        <w:t>consistent</w:t>
      </w:r>
      <w:r>
        <w:t xml:space="preserve"> manner. But perhaps that is a bit over the top?</w:t>
      </w:r>
    </w:p>
  </w:comment>
  <w:comment w:id="4" w:author="Jakob Johann Assmann" w:date="2022-01-17T06:10:00Z" w:initials="JJA">
    <w:p w14:paraId="523C8C99" w14:textId="796402E5" w:rsidR="00C941D3" w:rsidRDefault="00C941D3">
      <w:pPr>
        <w:pStyle w:val="CommentText"/>
      </w:pPr>
      <w:r>
        <w:rPr>
          <w:rStyle w:val="CommentReference"/>
        </w:rPr>
        <w:annotationRef/>
      </w:r>
      <w:r>
        <w:t>Logan, given that this is methodologically probably one of the more complex parts of the package, I wonder whether it could require more explanation and or a reference to your other papers here?!</w:t>
      </w:r>
    </w:p>
  </w:comment>
  <w:comment w:id="5" w:author="Jakob Johann Assmann" w:date="2022-01-17T08:35:00Z" w:initials="JJA">
    <w:p w14:paraId="2C1F813D" w14:textId="5E578BF1" w:rsidR="0070231A" w:rsidRDefault="0070231A">
      <w:pPr>
        <w:pStyle w:val="CommentText"/>
      </w:pPr>
      <w:r>
        <w:rPr>
          <w:rStyle w:val="CommentReference"/>
        </w:rPr>
        <w:annotationRef/>
      </w:r>
      <w:r>
        <w:t>I think we need to add more detail here. What is the main input for this function? How does the output look like?</w:t>
      </w:r>
    </w:p>
  </w:comment>
  <w:comment w:id="7" w:author="Jakob Johann Assmann" w:date="2022-01-17T08:42:00Z" w:initials="JJA">
    <w:p w14:paraId="51D1B31C" w14:textId="4DBBEAB9" w:rsidR="006533B6" w:rsidRDefault="006533B6">
      <w:pPr>
        <w:pStyle w:val="CommentText"/>
      </w:pPr>
      <w:r>
        <w:rPr>
          <w:rStyle w:val="CommentReference"/>
        </w:rPr>
        <w:annotationRef/>
      </w:r>
      <w:r>
        <w:t>I think this sentence is secondary to the reader in terms of information about our package. So perhaps move to the back?</w:t>
      </w:r>
    </w:p>
  </w:comment>
  <w:comment w:id="12" w:author="Logan Berner" w:date="2021-09-08T11:01:00Z" w:initials="LB">
    <w:p w14:paraId="345E6409" w14:textId="1900469C" w:rsidR="00142AEA" w:rsidRDefault="00142AEA" w:rsidP="00E85BA8">
      <w:pPr>
        <w:pStyle w:val="NoSpacing"/>
      </w:pPr>
      <w:r>
        <w:rPr>
          <w:rFonts w:ascii="Georgia" w:hAnsi="Georgia" w:cs="Times New Roman"/>
          <w:sz w:val="28"/>
          <w:szCs w:val="28"/>
        </w:rPr>
        <w:t>“</w:t>
      </w:r>
      <w:r>
        <w:rPr>
          <w:rStyle w:val="CommentReference"/>
        </w:rPr>
        <w:annotationRef/>
      </w:r>
      <w:r w:rsidRPr="00F751FB">
        <w:rPr>
          <w:rFonts w:ascii="Georgia" w:hAnsi="Georgia" w:cs="Times New Roman"/>
          <w:sz w:val="28"/>
          <w:szCs w:val="28"/>
        </w:rPr>
        <w:t>The SN should contain an example of the most common uses of the software. In addition, the software should be distributed with an example to be run "out of the box", so reviewers and readers can run the example themselves, without having to acquire extra data. If data are needed to run the example, it should be provided as supplementary material. The example results should be presented graphically. If the software has graphical functions, default settings are preferred.</w:t>
      </w:r>
      <w:r>
        <w:rPr>
          <w:rFonts w:ascii="Georgia" w:hAnsi="Georgia" w:cs="Times New Roman"/>
          <w:sz w:val="28"/>
          <w:szCs w:val="28"/>
        </w:rPr>
        <w:t>”</w:t>
      </w:r>
    </w:p>
  </w:comment>
  <w:comment w:id="13" w:author="Jakob Johann Assmann" w:date="2022-01-17T10:21:00Z" w:initials="JJA">
    <w:p w14:paraId="41A8618F" w14:textId="77777777" w:rsidR="00597C15" w:rsidRDefault="00597C15">
      <w:pPr>
        <w:pStyle w:val="CommentText"/>
      </w:pPr>
      <w:r>
        <w:rPr>
          <w:rStyle w:val="CommentReference"/>
        </w:rPr>
        <w:annotationRef/>
      </w:r>
      <w:r>
        <w:t xml:space="preserve">Maybe we could add a small dot or something to where the study location exactly is? So keep the yellow frame around the island and then add a thick dot where the sample is itself. It might even be that this is already the case, I just cant’s fully make it out if it is yellow on yellow. </w:t>
      </w:r>
    </w:p>
    <w:p w14:paraId="6B8AFC6B" w14:textId="77777777" w:rsidR="00597C15" w:rsidRDefault="00597C15">
      <w:pPr>
        <w:pStyle w:val="CommentText"/>
      </w:pPr>
    </w:p>
    <w:p w14:paraId="2478014E" w14:textId="5D5041D5" w:rsidR="00597C15" w:rsidRDefault="00597C15">
      <w:pPr>
        <w:pStyle w:val="CommentText"/>
      </w:pPr>
      <w:r>
        <w:t xml:space="preserve">Also consider </w:t>
      </w:r>
      <w:r w:rsidR="00D70596">
        <w:t>changing</w:t>
      </w:r>
      <w:r>
        <w:t xml:space="preserve"> the </w:t>
      </w:r>
      <w:r w:rsidR="00D70596">
        <w:t>color</w:t>
      </w:r>
      <w:r>
        <w:t xml:space="preserve"> of one of the frames (around </w:t>
      </w:r>
      <w:proofErr w:type="spellStart"/>
      <w:r w:rsidR="00D70596">
        <w:t>Disko</w:t>
      </w:r>
      <w:proofErr w:type="spellEnd"/>
      <w:r w:rsidR="00D70596">
        <w:t xml:space="preserve"> Island</w:t>
      </w:r>
      <w:r>
        <w:t xml:space="preserve"> or the study area) to make clearer to the reader that these are different areas. </w:t>
      </w:r>
    </w:p>
    <w:p w14:paraId="7C6C3329" w14:textId="77777777" w:rsidR="00597C15" w:rsidRDefault="00597C15">
      <w:pPr>
        <w:pStyle w:val="CommentText"/>
      </w:pPr>
    </w:p>
    <w:p w14:paraId="44BC7D7A" w14:textId="77777777" w:rsidR="00597C15" w:rsidRDefault="00597C15">
      <w:pPr>
        <w:pStyle w:val="CommentText"/>
      </w:pPr>
      <w:r>
        <w:t xml:space="preserve">Finally, </w:t>
      </w:r>
      <w:r w:rsidR="00D70596">
        <w:t xml:space="preserve">could we add some way of showing scale and viewing direction in a). An easy fix could be to just label the lower right side of the yellow square with “2 km” and add a cheeky north arrow somewhere (could be in perspective). </w:t>
      </w:r>
    </w:p>
    <w:p w14:paraId="2CEDA997" w14:textId="77777777" w:rsidR="000A1DC7" w:rsidRDefault="000A1DC7">
      <w:pPr>
        <w:pStyle w:val="CommentText"/>
      </w:pPr>
    </w:p>
    <w:p w14:paraId="6B1B2A27" w14:textId="087F8BBF" w:rsidR="000A1DC7" w:rsidRDefault="000A1DC7">
      <w:pPr>
        <w:pStyle w:val="CommentText"/>
      </w:pPr>
      <w:r>
        <w:rPr>
          <w:noProof/>
        </w:rPr>
        <w:drawing>
          <wp:inline distT="0" distB="0" distL="0" distR="0" wp14:anchorId="2020E39F" wp14:editId="0F91FB70">
            <wp:extent cx="5943600" cy="5553710"/>
            <wp:effectExtent l="0" t="0" r="0" b="8890"/>
            <wp:docPr id="2" name="Picture 2" descr="A picture containing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ountain, nature&#10;&#10;Description automatically generated"/>
                    <pic:cNvPicPr/>
                  </pic:nvPicPr>
                  <pic:blipFill>
                    <a:blip r:embed="rId1"/>
                    <a:stretch>
                      <a:fillRect/>
                    </a:stretch>
                  </pic:blipFill>
                  <pic:spPr>
                    <a:xfrm>
                      <a:off x="0" y="0"/>
                      <a:ext cx="5943600" cy="5553710"/>
                    </a:xfrm>
                    <a:prstGeom prst="rect">
                      <a:avLst/>
                    </a:prstGeom>
                  </pic:spPr>
                </pic:pic>
              </a:graphicData>
            </a:graphic>
          </wp:inline>
        </w:drawing>
      </w:r>
    </w:p>
  </w:comment>
  <w:comment w:id="14" w:author="Jakob Johann Assmann" w:date="2022-01-17T10:42:00Z" w:initials="JJA">
    <w:p w14:paraId="1753CB2C" w14:textId="29F899E9" w:rsidR="00686EF9" w:rsidRDefault="00686EF9">
      <w:pPr>
        <w:pStyle w:val="CommentText"/>
      </w:pPr>
      <w:r>
        <w:rPr>
          <w:rStyle w:val="CommentReference"/>
        </w:rPr>
        <w:annotationRef/>
      </w:r>
      <w:r>
        <w:t xml:space="preserve">Currently, this is not very color blind friendly. Particularly on the background. Perhaps we use find a different palette? (I am not color blind so me the figure looks pretty, but I think it’s good to accommodate for the disability here as it is an easy one to solve). </w:t>
      </w:r>
    </w:p>
  </w:comment>
  <w:comment w:id="15" w:author="Logan Berner" w:date="2021-11-23T11:48:00Z" w:initials="LB">
    <w:p w14:paraId="1C5026FD" w14:textId="12DEEEC4" w:rsidR="00142AEA" w:rsidRDefault="00142AEA">
      <w:pPr>
        <w:pStyle w:val="CommentText"/>
      </w:pPr>
      <w:r>
        <w:rPr>
          <w:rStyle w:val="CommentReference"/>
        </w:rPr>
        <w:annotationRef/>
      </w:r>
      <w:r>
        <w:t>Figure out how to cite</w:t>
      </w:r>
    </w:p>
  </w:comment>
  <w:comment w:id="16" w:author="Jakob Johann Assmann" w:date="2022-01-18T04:23:00Z" w:initials="JJA">
    <w:p w14:paraId="674C9D99" w14:textId="164E0F8D" w:rsidR="00F07989" w:rsidRDefault="00F07989">
      <w:pPr>
        <w:pStyle w:val="CommentText"/>
      </w:pPr>
      <w:r>
        <w:rPr>
          <w:rStyle w:val="CommentReference"/>
        </w:rPr>
        <w:annotationRef/>
      </w:r>
      <w:r>
        <w:t xml:space="preserve">Could be “summer” like in the in-code comments, but I don’t think that is quite accurate, at </w:t>
      </w:r>
      <w:proofErr w:type="spellStart"/>
      <w:r>
        <w:t>Disko</w:t>
      </w:r>
      <w:proofErr w:type="spellEnd"/>
      <w:r>
        <w:t xml:space="preserve"> the summer will likely end in </w:t>
      </w:r>
      <w:proofErr w:type="spellStart"/>
      <w:r>
        <w:t>mid August</w:t>
      </w:r>
      <w:proofErr w:type="spellEnd"/>
      <w:r>
        <w:t xml:space="preserve">. When we left at that time in 2019 it was already full autumn </w:t>
      </w:r>
      <w:proofErr w:type="spellStart"/>
      <w:r>
        <w:t>colours</w:t>
      </w:r>
      <w:proofErr w:type="spellEnd"/>
      <w:r>
        <w:t xml:space="preserve">. </w:t>
      </w:r>
    </w:p>
  </w:comment>
  <w:comment w:id="17" w:author="Jakob Johann Assmann" w:date="2022-01-18T07:12:00Z" w:initials="JJA">
    <w:p w14:paraId="4ED40615" w14:textId="42A592FE" w:rsidR="009F3E05" w:rsidRDefault="009F3E05">
      <w:pPr>
        <w:pStyle w:val="CommentText"/>
      </w:pPr>
      <w:r>
        <w:rPr>
          <w:rStyle w:val="CommentReference"/>
        </w:rPr>
        <w:annotationRef/>
      </w:r>
      <w:r>
        <w:t>Should we comment on the processing requirements for the package workflow (medium – low for a small dataset such as the example)?</w:t>
      </w:r>
    </w:p>
  </w:comment>
  <w:comment w:id="18" w:author="Logan Berner" w:date="2022-01-18T10:37:00Z" w:initials="LB">
    <w:p w14:paraId="4AF413B3" w14:textId="5ABFD568" w:rsidR="002F458E" w:rsidRDefault="002F458E">
      <w:pPr>
        <w:pStyle w:val="CommentText"/>
      </w:pPr>
      <w:r>
        <w:rPr>
          <w:rStyle w:val="CommentReference"/>
        </w:rPr>
        <w:annotationRef/>
      </w:r>
      <w:r>
        <w:t>?</w:t>
      </w:r>
    </w:p>
  </w:comment>
  <w:comment w:id="20" w:author="Logan Berner [2]" w:date="2021-12-01T17:00:00Z" w:initials="LB">
    <w:p w14:paraId="20E40DA4" w14:textId="799B2024" w:rsidR="00142AEA" w:rsidRPr="00EB7B05" w:rsidRDefault="00142AEA" w:rsidP="00EB7B05">
      <w:pPr>
        <w:pStyle w:val="NoSpacing"/>
        <w:rPr>
          <w:rFonts w:ascii="Times New Roman" w:hAnsi="Times New Roman" w:cs="Times New Roman"/>
          <w:sz w:val="24"/>
          <w:szCs w:val="24"/>
        </w:rPr>
      </w:pPr>
      <w:r w:rsidRPr="00EB7B05">
        <w:rPr>
          <w:rFonts w:ascii="Times New Roman" w:hAnsi="Times New Roman" w:cs="Times New Roman"/>
          <w:sz w:val="24"/>
          <w:szCs w:val="24"/>
        </w:rPr>
        <w:t>An option</w:t>
      </w:r>
      <w:r>
        <w:rPr>
          <w:rFonts w:ascii="Times New Roman" w:hAnsi="Times New Roman" w:cs="Times New Roman"/>
          <w:sz w:val="24"/>
          <w:szCs w:val="24"/>
        </w:rPr>
        <w:t xml:space="preserve"> to download files straight from Google Drive… </w:t>
      </w:r>
    </w:p>
    <w:p w14:paraId="68C17198" w14:textId="77777777" w:rsidR="00142AEA" w:rsidRDefault="00142AEA" w:rsidP="00EB7B05">
      <w:pPr>
        <w:pStyle w:val="NoSpacing"/>
        <w:rPr>
          <w:rFonts w:ascii="Times New Roman" w:hAnsi="Times New Roman" w:cs="Times New Roman"/>
          <w:i/>
          <w:iCs/>
          <w:sz w:val="24"/>
          <w:szCs w:val="24"/>
        </w:rPr>
      </w:pPr>
    </w:p>
    <w:p w14:paraId="7B7A8A2A" w14:textId="67EC212C" w:rsidR="00142AEA" w:rsidRPr="00EF2C33" w:rsidRDefault="00142AEA" w:rsidP="00EB7B05">
      <w:pPr>
        <w:pStyle w:val="NoSpacing"/>
        <w:rPr>
          <w:rFonts w:ascii="Times New Roman" w:hAnsi="Times New Roman" w:cs="Times New Roman"/>
          <w:i/>
          <w:iCs/>
          <w:sz w:val="24"/>
          <w:szCs w:val="24"/>
        </w:rPr>
      </w:pPr>
      <w:r>
        <w:rPr>
          <w:rStyle w:val="CommentReference"/>
        </w:rPr>
        <w:annotationRef/>
      </w:r>
      <w:r w:rsidRPr="00EF2C33">
        <w:rPr>
          <w:rFonts w:ascii="Times New Roman" w:hAnsi="Times New Roman" w:cs="Times New Roman"/>
          <w:i/>
          <w:iCs/>
          <w:sz w:val="24"/>
          <w:szCs w:val="24"/>
        </w:rPr>
        <w:t xml:space="preserve"># Download </w:t>
      </w:r>
      <w:r>
        <w:rPr>
          <w:rFonts w:ascii="Times New Roman" w:hAnsi="Times New Roman" w:cs="Times New Roman"/>
          <w:i/>
          <w:iCs/>
          <w:sz w:val="24"/>
          <w:szCs w:val="24"/>
        </w:rPr>
        <w:t>data files from Google Drive to local computer</w:t>
      </w:r>
    </w:p>
    <w:p w14:paraId="27135B7B" w14:textId="77777777" w:rsidR="00142AEA" w:rsidRPr="006F1DE6" w:rsidRDefault="00142AEA" w:rsidP="00EB7B05">
      <w:pPr>
        <w:pStyle w:val="NoSpacing"/>
        <w:rPr>
          <w:rFonts w:ascii="Consolas" w:hAnsi="Consolas" w:cs="Times New Roman"/>
          <w:sz w:val="20"/>
          <w:szCs w:val="20"/>
          <w:lang w:val="da-DK"/>
        </w:rPr>
      </w:pPr>
      <w:r w:rsidRPr="006F1DE6">
        <w:rPr>
          <w:rFonts w:ascii="Consolas" w:hAnsi="Consolas" w:cs="Times New Roman"/>
          <w:sz w:val="20"/>
          <w:szCs w:val="20"/>
          <w:lang w:val="da-DK"/>
        </w:rPr>
        <w:t>folder.url &lt;- "https://drive.google.com/drive/u/0/folders/1m5j1CdLIX8Tb3LgoxUDz-MDgR_tpvA0E"</w:t>
      </w:r>
    </w:p>
    <w:p w14:paraId="2CA938A7" w14:textId="77777777" w:rsidR="00142AEA" w:rsidRPr="00EF2C33" w:rsidRDefault="00142AEA" w:rsidP="00EB7B05">
      <w:pPr>
        <w:pStyle w:val="NoSpacing"/>
        <w:rPr>
          <w:rFonts w:ascii="Consolas" w:hAnsi="Consolas" w:cs="Times New Roman"/>
          <w:sz w:val="20"/>
          <w:szCs w:val="20"/>
        </w:rPr>
      </w:pPr>
      <w:r w:rsidRPr="00EF2C33">
        <w:rPr>
          <w:rFonts w:ascii="Consolas" w:hAnsi="Consolas" w:cs="Times New Roman"/>
          <w:sz w:val="20"/>
          <w:szCs w:val="20"/>
        </w:rPr>
        <w:t xml:space="preserve">folder &lt;- </w:t>
      </w:r>
      <w:proofErr w:type="spellStart"/>
      <w:r w:rsidRPr="00EF2C33">
        <w:rPr>
          <w:rFonts w:ascii="Consolas" w:hAnsi="Consolas" w:cs="Times New Roman"/>
          <w:sz w:val="20"/>
          <w:szCs w:val="20"/>
        </w:rPr>
        <w:t>drive_get</w:t>
      </w:r>
      <w:proofErr w:type="spellEnd"/>
      <w:r w:rsidRPr="00EF2C33">
        <w:rPr>
          <w:rFonts w:ascii="Consolas" w:hAnsi="Consolas" w:cs="Times New Roman"/>
          <w:sz w:val="20"/>
          <w:szCs w:val="20"/>
        </w:rPr>
        <w:t>(</w:t>
      </w:r>
      <w:proofErr w:type="spellStart"/>
      <w:r w:rsidRPr="00EF2C33">
        <w:rPr>
          <w:rFonts w:ascii="Consolas" w:hAnsi="Consolas" w:cs="Times New Roman"/>
          <w:sz w:val="20"/>
          <w:szCs w:val="20"/>
        </w:rPr>
        <w:t>as_id</w:t>
      </w:r>
      <w:proofErr w:type="spellEnd"/>
      <w:r w:rsidRPr="00EF2C33">
        <w:rPr>
          <w:rFonts w:ascii="Consolas" w:hAnsi="Consolas" w:cs="Times New Roman"/>
          <w:sz w:val="20"/>
          <w:szCs w:val="20"/>
        </w:rPr>
        <w:t>(folder.url))</w:t>
      </w:r>
    </w:p>
    <w:p w14:paraId="72EF36A2" w14:textId="77777777" w:rsidR="00142AEA" w:rsidRPr="00EF2C33" w:rsidRDefault="00142AEA" w:rsidP="00EB7B05">
      <w:pPr>
        <w:pStyle w:val="NoSpacing"/>
        <w:rPr>
          <w:rFonts w:ascii="Consolas" w:hAnsi="Consolas" w:cs="Times New Roman"/>
          <w:sz w:val="20"/>
          <w:szCs w:val="20"/>
        </w:rPr>
      </w:pPr>
      <w:r w:rsidRPr="00EF2C33">
        <w:rPr>
          <w:rFonts w:ascii="Consolas" w:hAnsi="Consolas" w:cs="Times New Roman"/>
          <w:sz w:val="20"/>
          <w:szCs w:val="20"/>
        </w:rPr>
        <w:t xml:space="preserve">files &lt;- </w:t>
      </w:r>
      <w:proofErr w:type="spellStart"/>
      <w:r w:rsidRPr="00EF2C33">
        <w:rPr>
          <w:rFonts w:ascii="Consolas" w:hAnsi="Consolas" w:cs="Times New Roman"/>
          <w:sz w:val="20"/>
          <w:szCs w:val="20"/>
        </w:rPr>
        <w:t>drive_ls</w:t>
      </w:r>
      <w:proofErr w:type="spellEnd"/>
      <w:r w:rsidRPr="00EF2C33">
        <w:rPr>
          <w:rFonts w:ascii="Consolas" w:hAnsi="Consolas" w:cs="Times New Roman"/>
          <w:sz w:val="20"/>
          <w:szCs w:val="20"/>
        </w:rPr>
        <w:t>(folder, type = "csv")</w:t>
      </w:r>
    </w:p>
    <w:p w14:paraId="5E0FC821" w14:textId="77777777" w:rsidR="00142AEA" w:rsidRPr="00EF2C33" w:rsidRDefault="00142AEA" w:rsidP="00EB7B05">
      <w:pPr>
        <w:pStyle w:val="NoSpacing"/>
        <w:rPr>
          <w:rFonts w:ascii="Consolas" w:hAnsi="Consolas" w:cs="Times New Roman"/>
          <w:sz w:val="20"/>
          <w:szCs w:val="20"/>
        </w:rPr>
      </w:pPr>
      <w:proofErr w:type="spellStart"/>
      <w:r w:rsidRPr="00EF2C33">
        <w:rPr>
          <w:rFonts w:ascii="Consolas" w:hAnsi="Consolas" w:cs="Times New Roman"/>
          <w:sz w:val="20"/>
          <w:szCs w:val="20"/>
        </w:rPr>
        <w:t>mkdirs</w:t>
      </w:r>
      <w:proofErr w:type="spellEnd"/>
      <w:r w:rsidRPr="00EF2C33">
        <w:rPr>
          <w:rFonts w:ascii="Consolas" w:hAnsi="Consolas" w:cs="Times New Roman"/>
          <w:sz w:val="20"/>
          <w:szCs w:val="20"/>
        </w:rPr>
        <w:t>('output/</w:t>
      </w:r>
      <w:proofErr w:type="spellStart"/>
      <w:r w:rsidRPr="00EF2C33">
        <w:rPr>
          <w:rFonts w:ascii="Consolas" w:hAnsi="Consolas" w:cs="Times New Roman"/>
          <w:sz w:val="20"/>
          <w:szCs w:val="20"/>
        </w:rPr>
        <w:t>lsat_exports</w:t>
      </w:r>
      <w:proofErr w:type="spellEnd"/>
      <w:r w:rsidRPr="00EF2C33">
        <w:rPr>
          <w:rFonts w:ascii="Consolas" w:hAnsi="Consolas" w:cs="Times New Roman"/>
          <w:sz w:val="20"/>
          <w:szCs w:val="20"/>
        </w:rPr>
        <w:t>/')</w:t>
      </w:r>
    </w:p>
    <w:p w14:paraId="1E7D8DC1" w14:textId="77777777" w:rsidR="00142AEA" w:rsidRPr="00EF2C33" w:rsidRDefault="00142AEA" w:rsidP="00EB7B05">
      <w:pPr>
        <w:pStyle w:val="NoSpacing"/>
        <w:rPr>
          <w:rFonts w:ascii="Consolas" w:hAnsi="Consolas" w:cs="Times New Roman"/>
          <w:sz w:val="20"/>
          <w:szCs w:val="20"/>
        </w:rPr>
      </w:pPr>
      <w:r w:rsidRPr="00EF2C33">
        <w:rPr>
          <w:rFonts w:ascii="Consolas" w:hAnsi="Consolas" w:cs="Times New Roman"/>
          <w:sz w:val="20"/>
          <w:szCs w:val="20"/>
        </w:rPr>
        <w:t>for (i in 1:nrow(files)){</w:t>
      </w:r>
    </w:p>
    <w:p w14:paraId="51B3F0F1" w14:textId="77777777" w:rsidR="00142AEA" w:rsidRPr="00EF2C33" w:rsidRDefault="00142AEA" w:rsidP="00EB7B05">
      <w:pPr>
        <w:pStyle w:val="NoSpacing"/>
        <w:rPr>
          <w:rFonts w:ascii="Consolas" w:hAnsi="Consolas" w:cs="Times New Roman"/>
          <w:sz w:val="20"/>
          <w:szCs w:val="20"/>
        </w:rPr>
      </w:pPr>
      <w:r w:rsidRPr="00EF2C33">
        <w:rPr>
          <w:rFonts w:ascii="Consolas" w:hAnsi="Consolas" w:cs="Times New Roman"/>
          <w:sz w:val="20"/>
          <w:szCs w:val="20"/>
        </w:rPr>
        <w:t xml:space="preserve">  </w:t>
      </w:r>
      <w:proofErr w:type="spellStart"/>
      <w:r w:rsidRPr="00EF2C33">
        <w:rPr>
          <w:rFonts w:ascii="Consolas" w:hAnsi="Consolas" w:cs="Times New Roman"/>
          <w:sz w:val="20"/>
          <w:szCs w:val="20"/>
        </w:rPr>
        <w:t>drive_download</w:t>
      </w:r>
      <w:proofErr w:type="spellEnd"/>
      <w:r w:rsidRPr="00EF2C33">
        <w:rPr>
          <w:rFonts w:ascii="Consolas" w:hAnsi="Consolas" w:cs="Times New Roman"/>
          <w:sz w:val="20"/>
          <w:szCs w:val="20"/>
        </w:rPr>
        <w:t xml:space="preserve">(file = </w:t>
      </w:r>
      <w:proofErr w:type="spellStart"/>
      <w:r w:rsidRPr="00EF2C33">
        <w:rPr>
          <w:rFonts w:ascii="Consolas" w:hAnsi="Consolas" w:cs="Times New Roman"/>
          <w:sz w:val="20"/>
          <w:szCs w:val="20"/>
        </w:rPr>
        <w:t>as_id</w:t>
      </w:r>
      <w:proofErr w:type="spellEnd"/>
      <w:r w:rsidRPr="00EF2C33">
        <w:rPr>
          <w:rFonts w:ascii="Consolas" w:hAnsi="Consolas" w:cs="Times New Roman"/>
          <w:sz w:val="20"/>
          <w:szCs w:val="20"/>
        </w:rPr>
        <w:t>(</w:t>
      </w:r>
      <w:proofErr w:type="spellStart"/>
      <w:r w:rsidRPr="00EF2C33">
        <w:rPr>
          <w:rFonts w:ascii="Consolas" w:hAnsi="Consolas" w:cs="Times New Roman"/>
          <w:sz w:val="20"/>
          <w:szCs w:val="20"/>
        </w:rPr>
        <w:t>files$id</w:t>
      </w:r>
      <w:proofErr w:type="spellEnd"/>
      <w:r w:rsidRPr="00EF2C33">
        <w:rPr>
          <w:rFonts w:ascii="Consolas" w:hAnsi="Consolas" w:cs="Times New Roman"/>
          <w:sz w:val="20"/>
          <w:szCs w:val="20"/>
        </w:rPr>
        <w:t>[i]), path = paste0('output/</w:t>
      </w:r>
      <w:proofErr w:type="spellStart"/>
      <w:r w:rsidRPr="00EF2C33">
        <w:rPr>
          <w:rFonts w:ascii="Consolas" w:hAnsi="Consolas" w:cs="Times New Roman"/>
          <w:sz w:val="20"/>
          <w:szCs w:val="20"/>
        </w:rPr>
        <w:t>lsat_exports</w:t>
      </w:r>
      <w:proofErr w:type="spellEnd"/>
      <w:r w:rsidRPr="00EF2C33">
        <w:rPr>
          <w:rFonts w:ascii="Consolas" w:hAnsi="Consolas" w:cs="Times New Roman"/>
          <w:sz w:val="20"/>
          <w:szCs w:val="20"/>
        </w:rPr>
        <w:t>/',</w:t>
      </w:r>
      <w:proofErr w:type="spellStart"/>
      <w:r w:rsidRPr="00EF2C33">
        <w:rPr>
          <w:rFonts w:ascii="Consolas" w:hAnsi="Consolas" w:cs="Times New Roman"/>
          <w:sz w:val="20"/>
          <w:szCs w:val="20"/>
        </w:rPr>
        <w:t>files$name</w:t>
      </w:r>
      <w:proofErr w:type="spellEnd"/>
      <w:r w:rsidRPr="00EF2C33">
        <w:rPr>
          <w:rFonts w:ascii="Consolas" w:hAnsi="Consolas" w:cs="Times New Roman"/>
          <w:sz w:val="20"/>
          <w:szCs w:val="20"/>
        </w:rPr>
        <w:t>[i]))</w:t>
      </w:r>
    </w:p>
    <w:p w14:paraId="7F2F207E" w14:textId="77777777" w:rsidR="00142AEA" w:rsidRPr="00EF2C33" w:rsidRDefault="00142AEA" w:rsidP="00EB7B05">
      <w:pPr>
        <w:pStyle w:val="NoSpacing"/>
        <w:rPr>
          <w:rFonts w:ascii="Consolas" w:hAnsi="Consolas" w:cs="Times New Roman"/>
          <w:sz w:val="20"/>
          <w:szCs w:val="20"/>
        </w:rPr>
      </w:pPr>
      <w:r w:rsidRPr="00EF2C33">
        <w:rPr>
          <w:rFonts w:ascii="Consolas" w:hAnsi="Consolas" w:cs="Times New Roman"/>
          <w:sz w:val="20"/>
          <w:szCs w:val="20"/>
        </w:rPr>
        <w:t>}</w:t>
      </w:r>
    </w:p>
    <w:p w14:paraId="3E85E431" w14:textId="4DFE84E6" w:rsidR="00142AEA" w:rsidRDefault="00142AEA">
      <w:pPr>
        <w:pStyle w:val="CommentText"/>
      </w:pPr>
    </w:p>
  </w:comment>
  <w:comment w:id="21" w:author="Jakob Johann Assmann" w:date="2022-01-13T09:23:00Z" w:initials="JJA">
    <w:p w14:paraId="05B29EFD" w14:textId="354E7AF1" w:rsidR="00A94C0E" w:rsidRDefault="00A94C0E">
      <w:pPr>
        <w:pStyle w:val="CommentText"/>
      </w:pPr>
      <w:r>
        <w:rPr>
          <w:rStyle w:val="CommentReference"/>
        </w:rPr>
        <w:annotationRef/>
      </w:r>
      <w:r>
        <w:t xml:space="preserve">The exported files can also </w:t>
      </w:r>
      <w:r w:rsidR="005E4BF1">
        <w:t xml:space="preserve">be </w:t>
      </w:r>
      <w:r>
        <w:t xml:space="preserve">directly retrieved from the task list return of the </w:t>
      </w:r>
      <w:proofErr w:type="spellStart"/>
      <w:r>
        <w:t>ls_export_ts</w:t>
      </w:r>
      <w:proofErr w:type="spellEnd"/>
      <w:r>
        <w:t xml:space="preserve">() function using the </w:t>
      </w:r>
      <w:proofErr w:type="spellStart"/>
      <w:r>
        <w:t>rgee</w:t>
      </w:r>
      <w:proofErr w:type="spellEnd"/>
      <w:r>
        <w:t xml:space="preserve"> commands to retrieve the files (see example on repo). This might be a cleaner way of coding it.</w:t>
      </w:r>
      <w:r w:rsidR="005E4BF1">
        <w:t xml:space="preserve"> Very easy though on how to proceed here. The link in the comment here looks like a static link to your google drive? Perhaps not good to use that for long term data supply? If we would like to make the raw exports available to the reader, then we could just deposit them on a data repo, such as </w:t>
      </w:r>
      <w:proofErr w:type="spellStart"/>
      <w:r w:rsidR="005E4BF1">
        <w:t>Zenodo</w:t>
      </w:r>
      <w:proofErr w:type="spellEnd"/>
      <w:r w:rsidR="005E4BF1">
        <w:t>?</w:t>
      </w:r>
    </w:p>
  </w:comment>
  <w:comment w:id="22" w:author="Jakob Johann Assmann" w:date="2022-01-18T04:29:00Z" w:initials="JJA">
    <w:p w14:paraId="6DBC7BF1" w14:textId="4AB5AA3A" w:rsidR="0055286D" w:rsidRDefault="0055286D">
      <w:pPr>
        <w:pStyle w:val="CommentText"/>
      </w:pPr>
      <w:r>
        <w:rPr>
          <w:rStyle w:val="CommentReference"/>
        </w:rPr>
        <w:annotationRef/>
      </w:r>
      <w:r>
        <w:t>Could these launch dates perhaps be added as vertical lines to the figure output? (Absolutely only a bonus – no need to do that if too much effort!)</w:t>
      </w:r>
    </w:p>
  </w:comment>
  <w:comment w:id="24" w:author="Jakob Johann Assmann" w:date="2022-01-18T04:42:00Z" w:initials="JJA">
    <w:p w14:paraId="0838911A" w14:textId="0779E3FA" w:rsidR="000F793A" w:rsidRDefault="000F793A">
      <w:pPr>
        <w:pStyle w:val="CommentText"/>
      </w:pPr>
      <w:r>
        <w:rPr>
          <w:rStyle w:val="CommentReference"/>
        </w:rPr>
        <w:annotationRef/>
      </w:r>
      <w:r>
        <w:t xml:space="preserve">It seems like breaking this one up into a separate section was better. There is a lot of information content hidden in those figures and the steps described here. It felt like this makes naturally a good grouping. </w:t>
      </w:r>
    </w:p>
  </w:comment>
  <w:comment w:id="25" w:author="Jakob Johann Assmann" w:date="2022-01-18T04:56:00Z" w:initials="JJA">
    <w:p w14:paraId="55E9B813" w14:textId="2E9E3DF7" w:rsidR="00695F3C" w:rsidRDefault="00695F3C">
      <w:pPr>
        <w:pStyle w:val="CommentText"/>
      </w:pPr>
      <w:r>
        <w:rPr>
          <w:rStyle w:val="CommentReference"/>
        </w:rPr>
        <w:annotationRef/>
      </w:r>
      <w:r>
        <w:t xml:space="preserve">Or does the function just use the </w:t>
      </w:r>
      <w:r w:rsidR="00143A07">
        <w:t xml:space="preserve">high </w:t>
      </w:r>
      <w:proofErr w:type="spellStart"/>
      <w:r w:rsidR="00143A07">
        <w:t>lat</w:t>
      </w:r>
      <w:proofErr w:type="spellEnd"/>
      <w:r w:rsidR="00143A07">
        <w:t xml:space="preserve"> data?</w:t>
      </w:r>
    </w:p>
  </w:comment>
  <w:comment w:id="26" w:author="Jakob Johann Assmann" w:date="2022-01-18T07:19:00Z" w:initials="JJA">
    <w:p w14:paraId="24CE006F" w14:textId="1B00CB24" w:rsidR="00FC5166" w:rsidRDefault="00FC5166">
      <w:pPr>
        <w:pStyle w:val="CommentText"/>
      </w:pPr>
      <w:r>
        <w:rPr>
          <w:rStyle w:val="CommentReference"/>
        </w:rPr>
        <w:annotationRef/>
      </w:r>
      <w:r>
        <w:t>Is that a correct summary?</w:t>
      </w:r>
    </w:p>
  </w:comment>
  <w:comment w:id="27" w:author="Jakob Johann Assmann" w:date="2022-01-18T05:13:00Z" w:initials="JJA">
    <w:p w14:paraId="35ACC8B3" w14:textId="1AAD921F" w:rsidR="006B0E2B" w:rsidRDefault="006B0E2B">
      <w:pPr>
        <w:pStyle w:val="CommentText"/>
      </w:pPr>
      <w:r>
        <w:rPr>
          <w:rStyle w:val="CommentReference"/>
        </w:rPr>
        <w:annotationRef/>
      </w:r>
      <w:r>
        <w:t xml:space="preserve">I think it would be good to add a sentence here that tells a bit how the graph is interpreted. </w:t>
      </w:r>
    </w:p>
  </w:comment>
  <w:comment w:id="28" w:author="Jakob Johann Assmann" w:date="2022-01-18T05:22:00Z" w:initials="JJA">
    <w:p w14:paraId="663A8535" w14:textId="5A41D671" w:rsidR="00DC5435" w:rsidRDefault="00DC5435">
      <w:pPr>
        <w:pStyle w:val="CommentText"/>
      </w:pPr>
      <w:r>
        <w:rPr>
          <w:rStyle w:val="CommentReference"/>
        </w:rPr>
        <w:annotationRef/>
      </w:r>
      <w:r>
        <w:t>Double check this one especially, to make sure I got it right!.</w:t>
      </w:r>
    </w:p>
  </w:comment>
  <w:comment w:id="30" w:author="Jakob Johann Assmann" w:date="2022-01-18T05:05:00Z" w:initials="JJA">
    <w:p w14:paraId="3B272124" w14:textId="77777777" w:rsidR="00EC0F30" w:rsidRDefault="00EC0F30">
      <w:pPr>
        <w:pStyle w:val="CommentText"/>
      </w:pPr>
      <w:r>
        <w:rPr>
          <w:rStyle w:val="CommentReference"/>
        </w:rPr>
        <w:annotationRef/>
      </w:r>
      <w:r>
        <w:t xml:space="preserve">One thing I notice here is the increased noise in the data after the cross-calibration. While the calibrated observations are nicely centered on the 1-1 line, there is a lot more scatter in the data. Is that something we should comment on? How has this been dealt with in your past papers? I think it would be good to give the reader some more guidance on how to interpret the graphs in that regard. </w:t>
      </w:r>
    </w:p>
    <w:p w14:paraId="6D94ADA2" w14:textId="77777777" w:rsidR="00510C38" w:rsidRDefault="00510C38">
      <w:pPr>
        <w:pStyle w:val="CommentText"/>
      </w:pPr>
    </w:p>
    <w:p w14:paraId="447495F2" w14:textId="265F459A" w:rsidR="00510C38" w:rsidRDefault="00510C38">
      <w:pPr>
        <w:pStyle w:val="CommentText"/>
      </w:pPr>
      <w:r>
        <w:t xml:space="preserve">Also, could perhaps blow up the font for the </w:t>
      </w:r>
      <w:proofErr w:type="spellStart"/>
      <w:r>
        <w:t>colour</w:t>
      </w:r>
      <w:proofErr w:type="spellEnd"/>
      <w:r>
        <w:t xml:space="preserve"> ramp title and tick marks a bit? </w:t>
      </w:r>
      <w:r w:rsidR="0065309B">
        <w:t xml:space="preserve">I also like </w:t>
      </w:r>
      <w:proofErr w:type="spellStart"/>
      <w:r w:rsidR="0065309B">
        <w:t>colour</w:t>
      </w:r>
      <w:proofErr w:type="spellEnd"/>
      <w:r w:rsidR="0065309B">
        <w:t xml:space="preserve"> bars with clearly visible tick marks (the </w:t>
      </w:r>
      <w:proofErr w:type="spellStart"/>
      <w:r w:rsidR="0065309B">
        <w:t>ggplot</w:t>
      </w:r>
      <w:proofErr w:type="spellEnd"/>
      <w:r w:rsidR="0065309B">
        <w:t xml:space="preserve"> defaults are pretty bad). Could help with that if needed?</w:t>
      </w:r>
    </w:p>
  </w:comment>
  <w:comment w:id="31" w:author="Jakob Johann Assmann" w:date="2022-01-18T05:12:00Z" w:initials="JJA">
    <w:p w14:paraId="58AE2701" w14:textId="77777777" w:rsidR="00B35AFF" w:rsidRDefault="00B35AFF">
      <w:pPr>
        <w:pStyle w:val="CommentText"/>
      </w:pPr>
      <w:r>
        <w:rPr>
          <w:rStyle w:val="CommentReference"/>
        </w:rPr>
        <w:annotationRef/>
      </w:r>
      <w:r>
        <w:t xml:space="preserve">Perhaps some more explanation would be good here. i.e. each line / </w:t>
      </w:r>
      <w:r w:rsidR="0065309B">
        <w:t>color</w:t>
      </w:r>
      <w:r>
        <w:t xml:space="preserve"> shows the modelled curve for a given year in the record for that location. </w:t>
      </w:r>
      <w:r w:rsidR="006B0E2B">
        <w:t>And what does the reader need to look for a good fit? What are the warning signs here?</w:t>
      </w:r>
    </w:p>
    <w:p w14:paraId="13516F70" w14:textId="77777777" w:rsidR="0065309B" w:rsidRDefault="0065309B">
      <w:pPr>
        <w:pStyle w:val="CommentText"/>
      </w:pPr>
    </w:p>
    <w:p w14:paraId="46F26773" w14:textId="696EC0EC" w:rsidR="0065309B" w:rsidRDefault="0065309B">
      <w:pPr>
        <w:pStyle w:val="CommentText"/>
      </w:pPr>
      <w:r>
        <w:t xml:space="preserve">In figure, perhaps adjust color bars with slightly larger tick mark labels and clearer tick marks? Also consider changing the background of the strips generated by the faceting. Personally, I don’t like the grey that much. Here it could be white font on black background to make the colors pop in the panels still? Not a </w:t>
      </w:r>
      <w:proofErr w:type="spellStart"/>
      <w:r>
        <w:t>biggy</w:t>
      </w:r>
      <w:proofErr w:type="spellEnd"/>
      <w:r>
        <w:t xml:space="preserve"> though! </w:t>
      </w:r>
      <w:r>
        <w:sym w:font="Wingdings" w:char="F04A"/>
      </w:r>
    </w:p>
  </w:comment>
  <w:comment w:id="32" w:author="Jakob Johann Assmann" w:date="2022-01-18T05:31:00Z" w:initials="JJA">
    <w:p w14:paraId="5C6B4391" w14:textId="72A35170" w:rsidR="0065309B" w:rsidRDefault="0065309B">
      <w:pPr>
        <w:pStyle w:val="CommentText"/>
      </w:pPr>
      <w:r>
        <w:rPr>
          <w:rStyle w:val="CommentReference"/>
        </w:rPr>
        <w:annotationRef/>
      </w:r>
      <w:r>
        <w:t xml:space="preserve">I suggest to maybe add a little bit more detail on the method here. The function is well described above, but maybe a sentence here could help remind the reader and put the figure into the context. </w:t>
      </w:r>
    </w:p>
  </w:comment>
  <w:comment w:id="33" w:author="Jakob Johann Assmann" w:date="2022-01-18T05:30:00Z" w:initials="JJA">
    <w:p w14:paraId="715346F9" w14:textId="7FCCB59D" w:rsidR="0065309B" w:rsidRDefault="0065309B">
      <w:pPr>
        <w:pStyle w:val="CommentText"/>
      </w:pPr>
      <w:r>
        <w:rPr>
          <w:rStyle w:val="CommentReference"/>
        </w:rPr>
        <w:annotationRef/>
      </w:r>
      <w:r>
        <w:t xml:space="preserve">Should we maybe be clearer here on how these “raw” values differ to the “raw” values from the GEE exports directly (i.e., the ones in the CSV)? Not sure whether this is confusing. It was quite clear to me, but I just noticed that there was some ambiguity. </w:t>
      </w:r>
    </w:p>
  </w:comment>
  <w:comment w:id="34" w:author="Jakob Johann Assmann" w:date="2022-01-18T05:38:00Z" w:initials="JJA">
    <w:p w14:paraId="73285590" w14:textId="77777777" w:rsidR="00470475" w:rsidRDefault="00470475">
      <w:pPr>
        <w:pStyle w:val="CommentText"/>
      </w:pPr>
      <w:r>
        <w:rPr>
          <w:rStyle w:val="CommentReference"/>
        </w:rPr>
        <w:annotationRef/>
      </w:r>
      <w:r>
        <w:t>Is this figure returned by the trend fitting function?</w:t>
      </w:r>
    </w:p>
    <w:p w14:paraId="3483E98F" w14:textId="77777777" w:rsidR="00470475" w:rsidRDefault="00470475">
      <w:pPr>
        <w:pStyle w:val="CommentText"/>
      </w:pPr>
    </w:p>
    <w:p w14:paraId="69EB336A" w14:textId="77777777" w:rsidR="00470475" w:rsidRDefault="00470475">
      <w:pPr>
        <w:pStyle w:val="CommentText"/>
      </w:pPr>
      <w:r>
        <w:t>Should the x-axis not be “Relative change” as the values are given in precent?</w:t>
      </w:r>
    </w:p>
    <w:p w14:paraId="77B28D00" w14:textId="77777777" w:rsidR="00470475" w:rsidRDefault="00470475">
      <w:pPr>
        <w:pStyle w:val="CommentText"/>
      </w:pPr>
    </w:p>
    <w:p w14:paraId="68290A76" w14:textId="52FBCF74" w:rsidR="00470475" w:rsidRDefault="00470475">
      <w:pPr>
        <w:pStyle w:val="CommentText"/>
      </w:pPr>
      <w:r>
        <w:t xml:space="preserve">I suggest perhaps adding a sentence to the figure saying </w:t>
      </w:r>
      <w:proofErr w:type="spellStart"/>
      <w:r>
        <w:t>tha</w:t>
      </w:r>
      <w:proofErr w:type="spellEnd"/>
      <w:r>
        <w:t xml:space="preserve"> the majority of “pixels” decreased in NDVI value (“browning”). </w:t>
      </w:r>
    </w:p>
  </w:comment>
  <w:comment w:id="35" w:author="Jakob Johann Assmann" w:date="2022-01-18T05:57:00Z" w:initials="JJA">
    <w:p w14:paraId="54089ED1" w14:textId="3B59CCF6" w:rsidR="00FF6139" w:rsidRDefault="00FF6139">
      <w:pPr>
        <w:pStyle w:val="CommentText"/>
      </w:pPr>
      <w:r>
        <w:rPr>
          <w:rStyle w:val="CommentReference"/>
        </w:rPr>
        <w:annotationRef/>
      </w:r>
      <w:r>
        <w:t xml:space="preserve">Perhaps we could also cite </w:t>
      </w:r>
      <w:proofErr w:type="spellStart"/>
      <w:r>
        <w:t>Prendin</w:t>
      </w:r>
      <w:proofErr w:type="spellEnd"/>
      <w:r>
        <w:t xml:space="preserve"> et al. 2019 </w:t>
      </w:r>
      <w:hyperlink r:id="rId2" w:history="1">
        <w:r w:rsidRPr="00CF5D42">
          <w:rPr>
            <w:rStyle w:val="Hyperlink"/>
          </w:rPr>
          <w:t>https://onlinelibrary.wiley.com/doi/abs/10.1111/jbi.13644</w:t>
        </w:r>
      </w:hyperlink>
      <w:r>
        <w:t xml:space="preserve"> here? Angela showed a direct impact of these outbreaks on NDVI time-series, albeit with a rebound the year after…</w:t>
      </w:r>
    </w:p>
  </w:comment>
  <w:comment w:id="36" w:author="Jakob Johann Assmann" w:date="2022-01-13T09:22:00Z" w:initials="JJA">
    <w:p w14:paraId="776AEB49" w14:textId="38E614FB" w:rsidR="00A94C0E" w:rsidRDefault="00A94C0E">
      <w:pPr>
        <w:pStyle w:val="CommentText"/>
      </w:pPr>
      <w:r>
        <w:rPr>
          <w:rStyle w:val="CommentReference"/>
        </w:rPr>
        <w:annotationRef/>
      </w:r>
      <w:r w:rsidR="00FF6139">
        <w:t>As far as I know, t</w:t>
      </w:r>
      <w:r>
        <w:t xml:space="preserve">here are no large herbivores on </w:t>
      </w:r>
      <w:proofErr w:type="spellStart"/>
      <w:r>
        <w:t>Disko</w:t>
      </w:r>
      <w:proofErr w:type="spellEnd"/>
      <w:r>
        <w:t xml:space="preserve">, so maybe not applicable here. </w:t>
      </w:r>
      <w:r w:rsidR="000D7B44">
        <w:t xml:space="preserve">It could still be mentioned, but we might </w:t>
      </w:r>
      <w:proofErr w:type="spellStart"/>
      <w:r w:rsidR="000D7B44">
        <w:t>wanna</w:t>
      </w:r>
      <w:proofErr w:type="spellEnd"/>
      <w:r w:rsidR="000D7B44">
        <w:t xml:space="preserve"> state that in this particular study area this is unlikely to be the case. </w:t>
      </w:r>
    </w:p>
    <w:p w14:paraId="3E356509" w14:textId="77777777" w:rsidR="000D7B44" w:rsidRDefault="000D7B44">
      <w:pPr>
        <w:pStyle w:val="CommentText"/>
      </w:pPr>
    </w:p>
    <w:p w14:paraId="36DEF98F" w14:textId="2F8AD8CD" w:rsidR="000D7B44" w:rsidRDefault="000D7B44">
      <w:pPr>
        <w:pStyle w:val="CommentText"/>
      </w:pPr>
      <w:r>
        <w:t xml:space="preserve">If I understand correctly, then extreme dry years are probably the main cause of browning on </w:t>
      </w:r>
      <w:proofErr w:type="spellStart"/>
      <w:r>
        <w:t>Disko</w:t>
      </w:r>
      <w:proofErr w:type="spellEnd"/>
      <w:r>
        <w:t xml:space="preserve">. </w:t>
      </w:r>
    </w:p>
  </w:comment>
  <w:comment w:id="37" w:author="Jakob Johann Assmann" w:date="2022-01-18T05:59:00Z" w:initials="JJA">
    <w:p w14:paraId="6B141051" w14:textId="037A867C" w:rsidR="000B4516" w:rsidRDefault="000B4516">
      <w:pPr>
        <w:pStyle w:val="CommentText"/>
      </w:pPr>
      <w:r>
        <w:rPr>
          <w:rStyle w:val="CommentReference"/>
        </w:rPr>
        <w:annotationRef/>
      </w:r>
      <w:r>
        <w:t xml:space="preserve">We could say something here about lower latitudes as well? Though maybe the phenology modelling would only work for areas with a single growing season? What do you think? Would more detail on this be helpful? Could just be a sentence or two. </w:t>
      </w:r>
    </w:p>
  </w:comment>
  <w:comment w:id="38" w:author="Logan Berner [2]" w:date="2021-12-17T07:45:00Z" w:initials="LB">
    <w:p w14:paraId="42A9E22B" w14:textId="3D3A1FAD" w:rsidR="00BF70E1" w:rsidRDefault="00BF70E1">
      <w:pPr>
        <w:pStyle w:val="CommentText"/>
      </w:pPr>
      <w:r>
        <w:t>@</w:t>
      </w:r>
      <w:r>
        <w:rPr>
          <w:rStyle w:val="CommentReference"/>
        </w:rPr>
        <w:annotationRef/>
      </w:r>
      <w:r>
        <w:t>Jakob and Signe – Any that you’d like to add</w:t>
      </w:r>
      <w:r w:rsidR="00A21146">
        <w:t>?</w:t>
      </w:r>
    </w:p>
  </w:comment>
  <w:comment w:id="39" w:author="Jakob Johann Assmann" w:date="2022-01-13T09:25:00Z" w:initials="JJA">
    <w:p w14:paraId="1CBC6F1C" w14:textId="4AB2DA64" w:rsidR="00FC53BA" w:rsidRDefault="00FC53BA">
      <w:pPr>
        <w:pStyle w:val="CommentText"/>
      </w:pPr>
      <w:r>
        <w:rPr>
          <w:rStyle w:val="CommentReference"/>
        </w:rPr>
        <w:annotationRef/>
      </w:r>
      <w:r>
        <w:t>Yes, we will have to add our funding here. I will</w:t>
      </w:r>
      <w:r w:rsidR="000B4516">
        <w:t xml:space="preserve"> chat with Signe on which grants we would like to mention here and will dig up the details.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D52033" w15:done="0"/>
  <w15:commentEx w15:paraId="493346B4" w15:done="0"/>
  <w15:commentEx w15:paraId="29E2686A" w15:done="0"/>
  <w15:commentEx w15:paraId="523C8C99" w15:done="0"/>
  <w15:commentEx w15:paraId="2C1F813D" w15:done="0"/>
  <w15:commentEx w15:paraId="51D1B31C" w15:done="0"/>
  <w15:commentEx w15:paraId="345E6409" w15:done="0"/>
  <w15:commentEx w15:paraId="6B1B2A27" w15:done="0"/>
  <w15:commentEx w15:paraId="1753CB2C" w15:done="0"/>
  <w15:commentEx w15:paraId="1C5026FD" w15:done="0"/>
  <w15:commentEx w15:paraId="674C9D99" w15:done="0"/>
  <w15:commentEx w15:paraId="4ED40615" w15:done="0"/>
  <w15:commentEx w15:paraId="4AF413B3" w15:done="0"/>
  <w15:commentEx w15:paraId="3E85E431" w15:done="0"/>
  <w15:commentEx w15:paraId="05B29EFD" w15:paraIdParent="3E85E431" w15:done="0"/>
  <w15:commentEx w15:paraId="6DBC7BF1" w15:done="0"/>
  <w15:commentEx w15:paraId="0838911A" w15:done="0"/>
  <w15:commentEx w15:paraId="55E9B813" w15:done="0"/>
  <w15:commentEx w15:paraId="24CE006F" w15:done="0"/>
  <w15:commentEx w15:paraId="35ACC8B3" w15:done="0"/>
  <w15:commentEx w15:paraId="663A8535" w15:done="0"/>
  <w15:commentEx w15:paraId="447495F2" w15:done="0"/>
  <w15:commentEx w15:paraId="46F26773" w15:done="0"/>
  <w15:commentEx w15:paraId="5C6B4391" w15:done="0"/>
  <w15:commentEx w15:paraId="715346F9" w15:done="0"/>
  <w15:commentEx w15:paraId="68290A76" w15:done="0"/>
  <w15:commentEx w15:paraId="54089ED1" w15:done="0"/>
  <w15:commentEx w15:paraId="36DEF98F" w15:done="0"/>
  <w15:commentEx w15:paraId="6B141051" w15:done="0"/>
  <w15:commentEx w15:paraId="42A9E22B" w15:done="0"/>
  <w15:commentEx w15:paraId="1CBC6F1C" w15:paraIdParent="42A9E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1600" w16cex:dateUtc="2021-09-08T17:59:00Z"/>
  <w16cex:commentExtensible w16cex:durableId="25914793" w16cex:dateUtc="2022-01-18T14:05:00Z"/>
  <w16cex:commentExtensible w16cex:durableId="259144F3" w16cex:dateUtc="2022-01-18T13:53:00Z"/>
  <w16cex:commentExtensible w16cex:durableId="258FE958" w16cex:dateUtc="2022-01-17T13:10:00Z"/>
  <w16cex:commentExtensible w16cex:durableId="25900B5F" w16cex:dateUtc="2022-01-17T15:35:00Z"/>
  <w16cex:commentExtensible w16cex:durableId="25900CDD" w16cex:dateUtc="2022-01-17T15:42:00Z"/>
  <w16cex:commentExtensible w16cex:durableId="24E31670" w16cex:dateUtc="2021-09-08T18:01:00Z"/>
  <w16cex:commentExtensible w16cex:durableId="25902422" w16cex:dateUtc="2022-01-17T17:21:00Z"/>
  <w16cex:commentExtensible w16cex:durableId="25902900" w16cex:dateUtc="2022-01-17T17:42:00Z"/>
  <w16cex:commentExtensible w16cex:durableId="25475385" w16cex:dateUtc="2021-11-23T18:48:00Z"/>
  <w16cex:commentExtensible w16cex:durableId="259121B0" w16cex:dateUtc="2022-01-18T11:23:00Z"/>
  <w16cex:commentExtensible w16cex:durableId="25914967" w16cex:dateUtc="2022-01-18T14:12:00Z"/>
  <w16cex:commentExtensible w16cex:durableId="259116EB" w16cex:dateUtc="2022-01-18T17:37:00Z"/>
  <w16cex:commentExtensible w16cex:durableId="255228C1" w16cex:dateUtc="2021-12-02T00:00:00Z"/>
  <w16cex:commentExtensible w16cex:durableId="258AD092" w16cex:dateUtc="2022-01-13T16:23:00Z"/>
  <w16cex:commentExtensible w16cex:durableId="25912322" w16cex:dateUtc="2022-01-18T11:29:00Z"/>
  <w16cex:commentExtensible w16cex:durableId="2591263F" w16cex:dateUtc="2022-01-18T11:42:00Z"/>
  <w16cex:commentExtensible w16cex:durableId="25912974" w16cex:dateUtc="2022-01-18T11:56:00Z"/>
  <w16cex:commentExtensible w16cex:durableId="25914B02" w16cex:dateUtc="2022-01-18T14:19:00Z"/>
  <w16cex:commentExtensible w16cex:durableId="25912D74" w16cex:dateUtc="2022-01-18T12:13:00Z"/>
  <w16cex:commentExtensible w16cex:durableId="25912F9A" w16cex:dateUtc="2022-01-18T12:22:00Z"/>
  <w16cex:commentExtensible w16cex:durableId="25912B90" w16cex:dateUtc="2022-01-18T12:05:00Z"/>
  <w16cex:commentExtensible w16cex:durableId="25912D1D" w16cex:dateUtc="2022-01-18T12:12:00Z"/>
  <w16cex:commentExtensible w16cex:durableId="259131A4" w16cex:dateUtc="2022-01-18T12:31:00Z"/>
  <w16cex:commentExtensible w16cex:durableId="25913149" w16cex:dateUtc="2022-01-18T12:30:00Z"/>
  <w16cex:commentExtensible w16cex:durableId="25913362" w16cex:dateUtc="2022-01-18T12:38:00Z"/>
  <w16cex:commentExtensible w16cex:durableId="259137AC" w16cex:dateUtc="2022-01-18T12:57:00Z"/>
  <w16cex:commentExtensible w16cex:durableId="258AD02C" w16cex:dateUtc="2022-01-13T16:22:00Z"/>
  <w16cex:commentExtensible w16cex:durableId="2591384A" w16cex:dateUtc="2022-01-18T12:59:00Z"/>
  <w16cex:commentExtensible w16cex:durableId="2566BE91" w16cex:dateUtc="2021-12-17T14:45:00Z"/>
  <w16cex:commentExtensible w16cex:durableId="258AD107" w16cex:dateUtc="2022-01-13T16: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D52033" w16cid:durableId="24E31600"/>
  <w16cid:commentId w16cid:paraId="493346B4" w16cid:durableId="25914793"/>
  <w16cid:commentId w16cid:paraId="29E2686A" w16cid:durableId="259144F3"/>
  <w16cid:commentId w16cid:paraId="523C8C99" w16cid:durableId="258FE958"/>
  <w16cid:commentId w16cid:paraId="2C1F813D" w16cid:durableId="25900B5F"/>
  <w16cid:commentId w16cid:paraId="51D1B31C" w16cid:durableId="25900CDD"/>
  <w16cid:commentId w16cid:paraId="345E6409" w16cid:durableId="24E31670"/>
  <w16cid:commentId w16cid:paraId="6B1B2A27" w16cid:durableId="25902422"/>
  <w16cid:commentId w16cid:paraId="1753CB2C" w16cid:durableId="25902900"/>
  <w16cid:commentId w16cid:paraId="1C5026FD" w16cid:durableId="25475385"/>
  <w16cid:commentId w16cid:paraId="674C9D99" w16cid:durableId="259121B0"/>
  <w16cid:commentId w16cid:paraId="4ED40615" w16cid:durableId="25914967"/>
  <w16cid:commentId w16cid:paraId="4AF413B3" w16cid:durableId="259116EB"/>
  <w16cid:commentId w16cid:paraId="3E85E431" w16cid:durableId="255228C1"/>
  <w16cid:commentId w16cid:paraId="05B29EFD" w16cid:durableId="258AD092"/>
  <w16cid:commentId w16cid:paraId="6DBC7BF1" w16cid:durableId="25912322"/>
  <w16cid:commentId w16cid:paraId="0838911A" w16cid:durableId="2591263F"/>
  <w16cid:commentId w16cid:paraId="55E9B813" w16cid:durableId="25912974"/>
  <w16cid:commentId w16cid:paraId="24CE006F" w16cid:durableId="25914B02"/>
  <w16cid:commentId w16cid:paraId="35ACC8B3" w16cid:durableId="25912D74"/>
  <w16cid:commentId w16cid:paraId="663A8535" w16cid:durableId="25912F9A"/>
  <w16cid:commentId w16cid:paraId="447495F2" w16cid:durableId="25912B90"/>
  <w16cid:commentId w16cid:paraId="46F26773" w16cid:durableId="25912D1D"/>
  <w16cid:commentId w16cid:paraId="5C6B4391" w16cid:durableId="259131A4"/>
  <w16cid:commentId w16cid:paraId="715346F9" w16cid:durableId="25913149"/>
  <w16cid:commentId w16cid:paraId="68290A76" w16cid:durableId="25913362"/>
  <w16cid:commentId w16cid:paraId="54089ED1" w16cid:durableId="259137AC"/>
  <w16cid:commentId w16cid:paraId="36DEF98F" w16cid:durableId="258AD02C"/>
  <w16cid:commentId w16cid:paraId="6B141051" w16cid:durableId="2591384A"/>
  <w16cid:commentId w16cid:paraId="42A9E22B" w16cid:durableId="2566BE91"/>
  <w16cid:commentId w16cid:paraId="1CBC6F1C" w16cid:durableId="258AD1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B1F47" w14:textId="77777777" w:rsidR="002E7BE5" w:rsidRDefault="002E7BE5" w:rsidP="00EB55B9">
      <w:pPr>
        <w:spacing w:after="0" w:line="240" w:lineRule="auto"/>
      </w:pPr>
      <w:r>
        <w:separator/>
      </w:r>
    </w:p>
  </w:endnote>
  <w:endnote w:type="continuationSeparator" w:id="0">
    <w:p w14:paraId="0248081F" w14:textId="77777777" w:rsidR="002E7BE5" w:rsidRDefault="002E7BE5" w:rsidP="00EB5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1846861"/>
      <w:docPartObj>
        <w:docPartGallery w:val="Page Numbers (Bottom of Page)"/>
        <w:docPartUnique/>
      </w:docPartObj>
    </w:sdtPr>
    <w:sdtEndPr>
      <w:rPr>
        <w:noProof/>
      </w:rPr>
    </w:sdtEndPr>
    <w:sdtContent>
      <w:p w14:paraId="7D7B0722" w14:textId="31D1DE4D" w:rsidR="00142AEA" w:rsidRDefault="00142A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0A4438" w14:textId="77777777" w:rsidR="00142AEA" w:rsidRDefault="00142A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C10CF" w14:textId="77777777" w:rsidR="002E7BE5" w:rsidRDefault="002E7BE5" w:rsidP="00EB55B9">
      <w:pPr>
        <w:spacing w:after="0" w:line="240" w:lineRule="auto"/>
      </w:pPr>
      <w:r>
        <w:separator/>
      </w:r>
    </w:p>
  </w:footnote>
  <w:footnote w:type="continuationSeparator" w:id="0">
    <w:p w14:paraId="19F3734F" w14:textId="77777777" w:rsidR="002E7BE5" w:rsidRDefault="002E7BE5" w:rsidP="00EB5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4AD2" w14:textId="48D1385A" w:rsidR="00142AEA" w:rsidRDefault="00142AEA" w:rsidP="00EB55B9">
    <w:pPr>
      <w:pStyle w:val="Header"/>
      <w:jc w:val="right"/>
    </w:pPr>
    <w:r>
      <w:t>lsatTS package for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E0D14"/>
    <w:multiLevelType w:val="hybridMultilevel"/>
    <w:tmpl w:val="A3F6A2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CE42AEE"/>
    <w:multiLevelType w:val="hybridMultilevel"/>
    <w:tmpl w:val="7C6A6016"/>
    <w:lvl w:ilvl="0" w:tplc="AF5E189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gan Berner">
    <w15:presenceInfo w15:providerId="AD" w15:userId="S::logan.berner@nau.edu::f6fd0f1c-29fe-43bb-99fa-550384ef13aa"/>
  </w15:person>
  <w15:person w15:author="Jakob Johann Assmann">
    <w15:presenceInfo w15:providerId="AD" w15:userId="S::au634851@uni.au.dk::3d742933-92a9-482a-84fa-4d2b77008438"/>
  </w15:person>
  <w15:person w15:author="Logan Berner [2]">
    <w15:presenceInfo w15:providerId="AD" w15:userId="S::Logan.Berner@nau.edu::f6fd0f1c-29fe-43bb-99fa-550384ef13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16F155EB-8FD0-4A50-9319-7D68BEA4CDA0}"/>
    <w:docVar w:name="dgnword-eventsink" w:val="1996918880672"/>
    <w:docVar w:name="dgnword-lastRevisionsView" w:val="0"/>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zrz2xfys0et6es02qx0adprs59z2erxf5t&quot;&gt;Logans Library-20201109&lt;record-ids&gt;&lt;item&gt;238&lt;/item&gt;&lt;item&gt;373&lt;/item&gt;&lt;item&gt;902&lt;/item&gt;&lt;item&gt;998&lt;/item&gt;&lt;item&gt;1124&lt;/item&gt;&lt;item&gt;1126&lt;/item&gt;&lt;item&gt;1404&lt;/item&gt;&lt;item&gt;1560&lt;/item&gt;&lt;item&gt;1934&lt;/item&gt;&lt;item&gt;2741&lt;/item&gt;&lt;item&gt;2875&lt;/item&gt;&lt;item&gt;3235&lt;/item&gt;&lt;item&gt;3251&lt;/item&gt;&lt;item&gt;3320&lt;/item&gt;&lt;item&gt;3341&lt;/item&gt;&lt;item&gt;3374&lt;/item&gt;&lt;item&gt;3408&lt;/item&gt;&lt;item&gt;3411&lt;/item&gt;&lt;item&gt;3587&lt;/item&gt;&lt;item&gt;3590&lt;/item&gt;&lt;item&gt;3608&lt;/item&gt;&lt;item&gt;3683&lt;/item&gt;&lt;item&gt;3699&lt;/item&gt;&lt;item&gt;3713&lt;/item&gt;&lt;item&gt;3715&lt;/item&gt;&lt;item&gt;3737&lt;/item&gt;&lt;item&gt;3755&lt;/item&gt;&lt;item&gt;3875&lt;/item&gt;&lt;item&gt;3959&lt;/item&gt;&lt;item&gt;4038&lt;/item&gt;&lt;item&gt;4067&lt;/item&gt;&lt;item&gt;4068&lt;/item&gt;&lt;item&gt;4115&lt;/item&gt;&lt;item&gt;4147&lt;/item&gt;&lt;item&gt;4195&lt;/item&gt;&lt;item&gt;4196&lt;/item&gt;&lt;item&gt;4261&lt;/item&gt;&lt;item&gt;4344&lt;/item&gt;&lt;item&gt;4460&lt;/item&gt;&lt;item&gt;4476&lt;/item&gt;&lt;item&gt;4485&lt;/item&gt;&lt;item&gt;4489&lt;/item&gt;&lt;item&gt;4495&lt;/item&gt;&lt;item&gt;4501&lt;/item&gt;&lt;item&gt;4506&lt;/item&gt;&lt;item&gt;4513&lt;/item&gt;&lt;item&gt;4576&lt;/item&gt;&lt;item&gt;4603&lt;/item&gt;&lt;item&gt;4641&lt;/item&gt;&lt;item&gt;4642&lt;/item&gt;&lt;item&gt;4643&lt;/item&gt;&lt;item&gt;4644&lt;/item&gt;&lt;item&gt;4645&lt;/item&gt;&lt;item&gt;4646&lt;/item&gt;&lt;item&gt;4647&lt;/item&gt;&lt;item&gt;4683&lt;/item&gt;&lt;item&gt;4706&lt;/item&gt;&lt;item&gt;4707&lt;/item&gt;&lt;item&gt;4708&lt;/item&gt;&lt;item&gt;4709&lt;/item&gt;&lt;item&gt;4710&lt;/item&gt;&lt;item&gt;4711&lt;/item&gt;&lt;item&gt;4712&lt;/item&gt;&lt;/record-ids&gt;&lt;/item&gt;&lt;/Libraries&gt;"/>
  </w:docVars>
  <w:rsids>
    <w:rsidRoot w:val="00B45079"/>
    <w:rsid w:val="00000EE0"/>
    <w:rsid w:val="00000F29"/>
    <w:rsid w:val="00001F78"/>
    <w:rsid w:val="00006FE7"/>
    <w:rsid w:val="000113B1"/>
    <w:rsid w:val="0001570C"/>
    <w:rsid w:val="00017A95"/>
    <w:rsid w:val="00017FC4"/>
    <w:rsid w:val="000213B5"/>
    <w:rsid w:val="00021EA0"/>
    <w:rsid w:val="00026B19"/>
    <w:rsid w:val="00027CD4"/>
    <w:rsid w:val="00030698"/>
    <w:rsid w:val="00030ECE"/>
    <w:rsid w:val="0003542E"/>
    <w:rsid w:val="0003731F"/>
    <w:rsid w:val="00043FE1"/>
    <w:rsid w:val="00044A68"/>
    <w:rsid w:val="00046811"/>
    <w:rsid w:val="00053779"/>
    <w:rsid w:val="00061F79"/>
    <w:rsid w:val="00063289"/>
    <w:rsid w:val="000632ED"/>
    <w:rsid w:val="00066377"/>
    <w:rsid w:val="00067A0C"/>
    <w:rsid w:val="000836F0"/>
    <w:rsid w:val="00084ABC"/>
    <w:rsid w:val="000853A5"/>
    <w:rsid w:val="00085BFC"/>
    <w:rsid w:val="00086314"/>
    <w:rsid w:val="000867AD"/>
    <w:rsid w:val="00086E6F"/>
    <w:rsid w:val="00090A00"/>
    <w:rsid w:val="00091684"/>
    <w:rsid w:val="00092A9C"/>
    <w:rsid w:val="000A1D20"/>
    <w:rsid w:val="000A1DC7"/>
    <w:rsid w:val="000A3118"/>
    <w:rsid w:val="000B024B"/>
    <w:rsid w:val="000B1752"/>
    <w:rsid w:val="000B2AC7"/>
    <w:rsid w:val="000B4516"/>
    <w:rsid w:val="000B4776"/>
    <w:rsid w:val="000B55F0"/>
    <w:rsid w:val="000B7FBE"/>
    <w:rsid w:val="000C275F"/>
    <w:rsid w:val="000C45BD"/>
    <w:rsid w:val="000D2C2B"/>
    <w:rsid w:val="000D766F"/>
    <w:rsid w:val="000D7B44"/>
    <w:rsid w:val="000E3D0E"/>
    <w:rsid w:val="000E494E"/>
    <w:rsid w:val="000F3A39"/>
    <w:rsid w:val="000F793A"/>
    <w:rsid w:val="001001ED"/>
    <w:rsid w:val="00100C55"/>
    <w:rsid w:val="0010487C"/>
    <w:rsid w:val="0010542A"/>
    <w:rsid w:val="00106C4B"/>
    <w:rsid w:val="001103C0"/>
    <w:rsid w:val="00112A36"/>
    <w:rsid w:val="00112D08"/>
    <w:rsid w:val="00112D34"/>
    <w:rsid w:val="0011636F"/>
    <w:rsid w:val="001207D5"/>
    <w:rsid w:val="00132CED"/>
    <w:rsid w:val="00135233"/>
    <w:rsid w:val="00142AEA"/>
    <w:rsid w:val="00143A07"/>
    <w:rsid w:val="00152A6E"/>
    <w:rsid w:val="00154C6C"/>
    <w:rsid w:val="0016136E"/>
    <w:rsid w:val="001630D3"/>
    <w:rsid w:val="00165D80"/>
    <w:rsid w:val="00167F9A"/>
    <w:rsid w:val="00176605"/>
    <w:rsid w:val="001810F1"/>
    <w:rsid w:val="001813F3"/>
    <w:rsid w:val="001828AC"/>
    <w:rsid w:val="00187CFE"/>
    <w:rsid w:val="00187E5F"/>
    <w:rsid w:val="00193181"/>
    <w:rsid w:val="001939FE"/>
    <w:rsid w:val="001A1A95"/>
    <w:rsid w:val="001A340C"/>
    <w:rsid w:val="001A52CF"/>
    <w:rsid w:val="001A5ABB"/>
    <w:rsid w:val="001A6C2D"/>
    <w:rsid w:val="001B11B4"/>
    <w:rsid w:val="001B7BF7"/>
    <w:rsid w:val="001C0509"/>
    <w:rsid w:val="001C6506"/>
    <w:rsid w:val="001C7F28"/>
    <w:rsid w:val="001D0495"/>
    <w:rsid w:val="001D6A71"/>
    <w:rsid w:val="001E0248"/>
    <w:rsid w:val="001E72D5"/>
    <w:rsid w:val="001F4EE2"/>
    <w:rsid w:val="001F7571"/>
    <w:rsid w:val="00206CCE"/>
    <w:rsid w:val="002117B8"/>
    <w:rsid w:val="00211EE3"/>
    <w:rsid w:val="002125DD"/>
    <w:rsid w:val="00216088"/>
    <w:rsid w:val="0022005E"/>
    <w:rsid w:val="00220D01"/>
    <w:rsid w:val="00222227"/>
    <w:rsid w:val="00222917"/>
    <w:rsid w:val="00224AF0"/>
    <w:rsid w:val="002333D3"/>
    <w:rsid w:val="0023661A"/>
    <w:rsid w:val="00236CA0"/>
    <w:rsid w:val="0024136F"/>
    <w:rsid w:val="002419C3"/>
    <w:rsid w:val="0024292C"/>
    <w:rsid w:val="00250EE3"/>
    <w:rsid w:val="00255A52"/>
    <w:rsid w:val="00260A15"/>
    <w:rsid w:val="0026479A"/>
    <w:rsid w:val="0027670E"/>
    <w:rsid w:val="00283C96"/>
    <w:rsid w:val="0028596A"/>
    <w:rsid w:val="0029290E"/>
    <w:rsid w:val="00295A46"/>
    <w:rsid w:val="002A52FE"/>
    <w:rsid w:val="002B23A4"/>
    <w:rsid w:val="002B50C5"/>
    <w:rsid w:val="002B7D02"/>
    <w:rsid w:val="002C102D"/>
    <w:rsid w:val="002C1AC5"/>
    <w:rsid w:val="002C207C"/>
    <w:rsid w:val="002C22A6"/>
    <w:rsid w:val="002C27C7"/>
    <w:rsid w:val="002C3EDF"/>
    <w:rsid w:val="002D1352"/>
    <w:rsid w:val="002D33BE"/>
    <w:rsid w:val="002D37A0"/>
    <w:rsid w:val="002E0BED"/>
    <w:rsid w:val="002E7BE5"/>
    <w:rsid w:val="002F1CCE"/>
    <w:rsid w:val="002F2220"/>
    <w:rsid w:val="002F458E"/>
    <w:rsid w:val="002F69EB"/>
    <w:rsid w:val="002F6EE8"/>
    <w:rsid w:val="00302291"/>
    <w:rsid w:val="003024B4"/>
    <w:rsid w:val="00303CDF"/>
    <w:rsid w:val="0031164E"/>
    <w:rsid w:val="00313C20"/>
    <w:rsid w:val="00316EED"/>
    <w:rsid w:val="00325450"/>
    <w:rsid w:val="0032733C"/>
    <w:rsid w:val="00327C86"/>
    <w:rsid w:val="00330786"/>
    <w:rsid w:val="00352A04"/>
    <w:rsid w:val="00354DD8"/>
    <w:rsid w:val="00356130"/>
    <w:rsid w:val="00364053"/>
    <w:rsid w:val="00364FF9"/>
    <w:rsid w:val="00367507"/>
    <w:rsid w:val="00370A44"/>
    <w:rsid w:val="003729E1"/>
    <w:rsid w:val="003801EF"/>
    <w:rsid w:val="00381CED"/>
    <w:rsid w:val="003827D4"/>
    <w:rsid w:val="003841A8"/>
    <w:rsid w:val="00385C4F"/>
    <w:rsid w:val="003861ED"/>
    <w:rsid w:val="0039029E"/>
    <w:rsid w:val="003934F7"/>
    <w:rsid w:val="00397810"/>
    <w:rsid w:val="003A0764"/>
    <w:rsid w:val="003A590F"/>
    <w:rsid w:val="003A6063"/>
    <w:rsid w:val="003A652A"/>
    <w:rsid w:val="003A7C5C"/>
    <w:rsid w:val="003B12C7"/>
    <w:rsid w:val="003B34A7"/>
    <w:rsid w:val="003B3F84"/>
    <w:rsid w:val="003C7159"/>
    <w:rsid w:val="003C73CA"/>
    <w:rsid w:val="003C7D0B"/>
    <w:rsid w:val="003D2455"/>
    <w:rsid w:val="003D7172"/>
    <w:rsid w:val="003E129D"/>
    <w:rsid w:val="003E2207"/>
    <w:rsid w:val="003E6880"/>
    <w:rsid w:val="003F69BD"/>
    <w:rsid w:val="003F7497"/>
    <w:rsid w:val="004015C4"/>
    <w:rsid w:val="00410E1D"/>
    <w:rsid w:val="00417392"/>
    <w:rsid w:val="004210EC"/>
    <w:rsid w:val="0042225A"/>
    <w:rsid w:val="00422AD6"/>
    <w:rsid w:val="004238DB"/>
    <w:rsid w:val="004252F6"/>
    <w:rsid w:val="00444959"/>
    <w:rsid w:val="00444C3E"/>
    <w:rsid w:val="0045166C"/>
    <w:rsid w:val="00452483"/>
    <w:rsid w:val="00455CB4"/>
    <w:rsid w:val="00455E25"/>
    <w:rsid w:val="00461546"/>
    <w:rsid w:val="00461791"/>
    <w:rsid w:val="004673D8"/>
    <w:rsid w:val="00470475"/>
    <w:rsid w:val="00477254"/>
    <w:rsid w:val="0048413F"/>
    <w:rsid w:val="004852B1"/>
    <w:rsid w:val="00494958"/>
    <w:rsid w:val="00495459"/>
    <w:rsid w:val="0049567B"/>
    <w:rsid w:val="00495B45"/>
    <w:rsid w:val="0049628C"/>
    <w:rsid w:val="00497A92"/>
    <w:rsid w:val="00497D49"/>
    <w:rsid w:val="004A23E6"/>
    <w:rsid w:val="004A266C"/>
    <w:rsid w:val="004A5BCD"/>
    <w:rsid w:val="004B218B"/>
    <w:rsid w:val="004B4A89"/>
    <w:rsid w:val="004C03EA"/>
    <w:rsid w:val="004C03FA"/>
    <w:rsid w:val="004C0EA9"/>
    <w:rsid w:val="004C6B84"/>
    <w:rsid w:val="004C73F6"/>
    <w:rsid w:val="004D127F"/>
    <w:rsid w:val="004D618D"/>
    <w:rsid w:val="004E3859"/>
    <w:rsid w:val="004F168E"/>
    <w:rsid w:val="004F2FB5"/>
    <w:rsid w:val="004F7A53"/>
    <w:rsid w:val="00505DD9"/>
    <w:rsid w:val="00510C38"/>
    <w:rsid w:val="005120FB"/>
    <w:rsid w:val="00512B9D"/>
    <w:rsid w:val="00517382"/>
    <w:rsid w:val="005204D5"/>
    <w:rsid w:val="00523910"/>
    <w:rsid w:val="00524784"/>
    <w:rsid w:val="00530265"/>
    <w:rsid w:val="0053457C"/>
    <w:rsid w:val="005355BF"/>
    <w:rsid w:val="0053565B"/>
    <w:rsid w:val="0054446A"/>
    <w:rsid w:val="005463A4"/>
    <w:rsid w:val="00552762"/>
    <w:rsid w:val="0055286D"/>
    <w:rsid w:val="00557FC1"/>
    <w:rsid w:val="00565361"/>
    <w:rsid w:val="005666F1"/>
    <w:rsid w:val="00573E37"/>
    <w:rsid w:val="00577ADD"/>
    <w:rsid w:val="00580DEC"/>
    <w:rsid w:val="00581C05"/>
    <w:rsid w:val="00590A6D"/>
    <w:rsid w:val="005937E1"/>
    <w:rsid w:val="00595CA6"/>
    <w:rsid w:val="00597C15"/>
    <w:rsid w:val="005A303F"/>
    <w:rsid w:val="005A3048"/>
    <w:rsid w:val="005A4808"/>
    <w:rsid w:val="005A4E98"/>
    <w:rsid w:val="005A521C"/>
    <w:rsid w:val="005B1367"/>
    <w:rsid w:val="005B13AD"/>
    <w:rsid w:val="005B2946"/>
    <w:rsid w:val="005B4B93"/>
    <w:rsid w:val="005B537A"/>
    <w:rsid w:val="005B578A"/>
    <w:rsid w:val="005B6315"/>
    <w:rsid w:val="005C18C9"/>
    <w:rsid w:val="005C2852"/>
    <w:rsid w:val="005C7B12"/>
    <w:rsid w:val="005D0F35"/>
    <w:rsid w:val="005D292B"/>
    <w:rsid w:val="005D2FC7"/>
    <w:rsid w:val="005D5BE1"/>
    <w:rsid w:val="005D7504"/>
    <w:rsid w:val="005E4BF1"/>
    <w:rsid w:val="005E5395"/>
    <w:rsid w:val="005E7DBA"/>
    <w:rsid w:val="005E7FE0"/>
    <w:rsid w:val="005F1B8E"/>
    <w:rsid w:val="005F4D9D"/>
    <w:rsid w:val="0060245B"/>
    <w:rsid w:val="00605B35"/>
    <w:rsid w:val="006065F5"/>
    <w:rsid w:val="006165C9"/>
    <w:rsid w:val="00616D58"/>
    <w:rsid w:val="006174E8"/>
    <w:rsid w:val="006264F9"/>
    <w:rsid w:val="00631F29"/>
    <w:rsid w:val="00634DE8"/>
    <w:rsid w:val="006370FB"/>
    <w:rsid w:val="00641264"/>
    <w:rsid w:val="006428EE"/>
    <w:rsid w:val="006434A0"/>
    <w:rsid w:val="0065309B"/>
    <w:rsid w:val="006533B6"/>
    <w:rsid w:val="0065746C"/>
    <w:rsid w:val="006628AB"/>
    <w:rsid w:val="00667805"/>
    <w:rsid w:val="00672194"/>
    <w:rsid w:val="00672B42"/>
    <w:rsid w:val="00673540"/>
    <w:rsid w:val="00676192"/>
    <w:rsid w:val="00683754"/>
    <w:rsid w:val="00683CF4"/>
    <w:rsid w:val="006866D8"/>
    <w:rsid w:val="00686EF9"/>
    <w:rsid w:val="00691FD3"/>
    <w:rsid w:val="00692972"/>
    <w:rsid w:val="00695B27"/>
    <w:rsid w:val="00695F3C"/>
    <w:rsid w:val="006A498B"/>
    <w:rsid w:val="006B0E2B"/>
    <w:rsid w:val="006B3BD8"/>
    <w:rsid w:val="006B7C79"/>
    <w:rsid w:val="006C1182"/>
    <w:rsid w:val="006C569F"/>
    <w:rsid w:val="006D0903"/>
    <w:rsid w:val="006D5E22"/>
    <w:rsid w:val="006D7A74"/>
    <w:rsid w:val="006E07A5"/>
    <w:rsid w:val="006E0CFF"/>
    <w:rsid w:val="006E6ACB"/>
    <w:rsid w:val="006F101C"/>
    <w:rsid w:val="006F1DE6"/>
    <w:rsid w:val="006F22C8"/>
    <w:rsid w:val="0070231A"/>
    <w:rsid w:val="00702EB9"/>
    <w:rsid w:val="007039F5"/>
    <w:rsid w:val="00710AEA"/>
    <w:rsid w:val="00713812"/>
    <w:rsid w:val="0072036D"/>
    <w:rsid w:val="00723E3F"/>
    <w:rsid w:val="00724ED1"/>
    <w:rsid w:val="0072688D"/>
    <w:rsid w:val="00732709"/>
    <w:rsid w:val="00733108"/>
    <w:rsid w:val="007378EC"/>
    <w:rsid w:val="00740926"/>
    <w:rsid w:val="007435E8"/>
    <w:rsid w:val="00743CCA"/>
    <w:rsid w:val="00744D59"/>
    <w:rsid w:val="00752F4E"/>
    <w:rsid w:val="00753048"/>
    <w:rsid w:val="00760EB0"/>
    <w:rsid w:val="00763A92"/>
    <w:rsid w:val="00772E20"/>
    <w:rsid w:val="0077545D"/>
    <w:rsid w:val="00777D31"/>
    <w:rsid w:val="00780CDE"/>
    <w:rsid w:val="00782A8D"/>
    <w:rsid w:val="007831B8"/>
    <w:rsid w:val="00792C3C"/>
    <w:rsid w:val="007A1C82"/>
    <w:rsid w:val="007A23DF"/>
    <w:rsid w:val="007A39B6"/>
    <w:rsid w:val="007A5A7D"/>
    <w:rsid w:val="007B03BD"/>
    <w:rsid w:val="007B0A37"/>
    <w:rsid w:val="007B3776"/>
    <w:rsid w:val="007B3C27"/>
    <w:rsid w:val="007B3C28"/>
    <w:rsid w:val="007B3D9C"/>
    <w:rsid w:val="007B7BDA"/>
    <w:rsid w:val="007C1180"/>
    <w:rsid w:val="007C191F"/>
    <w:rsid w:val="007C21F7"/>
    <w:rsid w:val="007C40D8"/>
    <w:rsid w:val="007C7417"/>
    <w:rsid w:val="007D0865"/>
    <w:rsid w:val="007D265E"/>
    <w:rsid w:val="007D4573"/>
    <w:rsid w:val="007D4FCD"/>
    <w:rsid w:val="007E1D6D"/>
    <w:rsid w:val="007E3FF1"/>
    <w:rsid w:val="007E4CCC"/>
    <w:rsid w:val="007E53F8"/>
    <w:rsid w:val="007F3F2E"/>
    <w:rsid w:val="007F4509"/>
    <w:rsid w:val="007F5904"/>
    <w:rsid w:val="0081165D"/>
    <w:rsid w:val="008136ED"/>
    <w:rsid w:val="00816270"/>
    <w:rsid w:val="00817E57"/>
    <w:rsid w:val="00823879"/>
    <w:rsid w:val="008251A3"/>
    <w:rsid w:val="00830D9B"/>
    <w:rsid w:val="00831471"/>
    <w:rsid w:val="008361F7"/>
    <w:rsid w:val="0084197A"/>
    <w:rsid w:val="008504BE"/>
    <w:rsid w:val="008507EA"/>
    <w:rsid w:val="008642A0"/>
    <w:rsid w:val="00870CD6"/>
    <w:rsid w:val="00873A38"/>
    <w:rsid w:val="008742A4"/>
    <w:rsid w:val="0088022B"/>
    <w:rsid w:val="00882101"/>
    <w:rsid w:val="00884781"/>
    <w:rsid w:val="00885AA9"/>
    <w:rsid w:val="0088661F"/>
    <w:rsid w:val="00891554"/>
    <w:rsid w:val="00891EB6"/>
    <w:rsid w:val="008A44EA"/>
    <w:rsid w:val="008A516D"/>
    <w:rsid w:val="008A591D"/>
    <w:rsid w:val="008A5ECC"/>
    <w:rsid w:val="008A7E5B"/>
    <w:rsid w:val="008B0935"/>
    <w:rsid w:val="008B108D"/>
    <w:rsid w:val="008B36FF"/>
    <w:rsid w:val="008B447D"/>
    <w:rsid w:val="008B6649"/>
    <w:rsid w:val="008B68D4"/>
    <w:rsid w:val="008B7582"/>
    <w:rsid w:val="008C0623"/>
    <w:rsid w:val="008C1B59"/>
    <w:rsid w:val="008C2C3E"/>
    <w:rsid w:val="008C64E5"/>
    <w:rsid w:val="008C6BC7"/>
    <w:rsid w:val="008D37EB"/>
    <w:rsid w:val="008E00FD"/>
    <w:rsid w:val="008E2E43"/>
    <w:rsid w:val="008E5B68"/>
    <w:rsid w:val="008F417E"/>
    <w:rsid w:val="008F54FE"/>
    <w:rsid w:val="00901B6E"/>
    <w:rsid w:val="009073E5"/>
    <w:rsid w:val="00913009"/>
    <w:rsid w:val="009148B0"/>
    <w:rsid w:val="00926960"/>
    <w:rsid w:val="009269E2"/>
    <w:rsid w:val="009300AA"/>
    <w:rsid w:val="009304AA"/>
    <w:rsid w:val="009318F2"/>
    <w:rsid w:val="00933678"/>
    <w:rsid w:val="009352DA"/>
    <w:rsid w:val="00941058"/>
    <w:rsid w:val="0094106D"/>
    <w:rsid w:val="00943AA8"/>
    <w:rsid w:val="0094458F"/>
    <w:rsid w:val="0094680D"/>
    <w:rsid w:val="00946A12"/>
    <w:rsid w:val="00947DFB"/>
    <w:rsid w:val="00950F3B"/>
    <w:rsid w:val="0095114F"/>
    <w:rsid w:val="009525C2"/>
    <w:rsid w:val="00952E21"/>
    <w:rsid w:val="009542CB"/>
    <w:rsid w:val="00957BEF"/>
    <w:rsid w:val="009602A2"/>
    <w:rsid w:val="00961EC4"/>
    <w:rsid w:val="009627D5"/>
    <w:rsid w:val="00964535"/>
    <w:rsid w:val="009705F9"/>
    <w:rsid w:val="00980DC1"/>
    <w:rsid w:val="00982076"/>
    <w:rsid w:val="00984A37"/>
    <w:rsid w:val="009861B2"/>
    <w:rsid w:val="009904A0"/>
    <w:rsid w:val="00993BF9"/>
    <w:rsid w:val="0099430B"/>
    <w:rsid w:val="00995E10"/>
    <w:rsid w:val="009A02B9"/>
    <w:rsid w:val="009A13A8"/>
    <w:rsid w:val="009B1F98"/>
    <w:rsid w:val="009B3CB1"/>
    <w:rsid w:val="009B4E3B"/>
    <w:rsid w:val="009C1EBF"/>
    <w:rsid w:val="009C3125"/>
    <w:rsid w:val="009C68F5"/>
    <w:rsid w:val="009D5EB4"/>
    <w:rsid w:val="009E095F"/>
    <w:rsid w:val="009E67BA"/>
    <w:rsid w:val="009F2CF6"/>
    <w:rsid w:val="009F3E05"/>
    <w:rsid w:val="009F6ED4"/>
    <w:rsid w:val="00A07B97"/>
    <w:rsid w:val="00A12244"/>
    <w:rsid w:val="00A21146"/>
    <w:rsid w:val="00A27697"/>
    <w:rsid w:val="00A367B3"/>
    <w:rsid w:val="00A40441"/>
    <w:rsid w:val="00A5191C"/>
    <w:rsid w:val="00A53BAA"/>
    <w:rsid w:val="00A5674D"/>
    <w:rsid w:val="00A631AD"/>
    <w:rsid w:val="00A655E2"/>
    <w:rsid w:val="00A65A7A"/>
    <w:rsid w:val="00A70F9A"/>
    <w:rsid w:val="00A741CD"/>
    <w:rsid w:val="00A8338D"/>
    <w:rsid w:val="00A9244D"/>
    <w:rsid w:val="00A92AB4"/>
    <w:rsid w:val="00A94C0E"/>
    <w:rsid w:val="00A95307"/>
    <w:rsid w:val="00A96A9D"/>
    <w:rsid w:val="00AA07D4"/>
    <w:rsid w:val="00AA2D22"/>
    <w:rsid w:val="00AA5E20"/>
    <w:rsid w:val="00AA6246"/>
    <w:rsid w:val="00AB01B7"/>
    <w:rsid w:val="00AB15E1"/>
    <w:rsid w:val="00AC37E0"/>
    <w:rsid w:val="00AC5128"/>
    <w:rsid w:val="00AC568D"/>
    <w:rsid w:val="00AC61AC"/>
    <w:rsid w:val="00AD0531"/>
    <w:rsid w:val="00AD60C4"/>
    <w:rsid w:val="00AE0CAB"/>
    <w:rsid w:val="00AE0D98"/>
    <w:rsid w:val="00AE41FA"/>
    <w:rsid w:val="00AF2E38"/>
    <w:rsid w:val="00B06565"/>
    <w:rsid w:val="00B15E21"/>
    <w:rsid w:val="00B16CB2"/>
    <w:rsid w:val="00B17CF8"/>
    <w:rsid w:val="00B22FD9"/>
    <w:rsid w:val="00B2614B"/>
    <w:rsid w:val="00B26A5B"/>
    <w:rsid w:val="00B30D29"/>
    <w:rsid w:val="00B314FD"/>
    <w:rsid w:val="00B33ACC"/>
    <w:rsid w:val="00B35AFF"/>
    <w:rsid w:val="00B40D0C"/>
    <w:rsid w:val="00B41254"/>
    <w:rsid w:val="00B41BE5"/>
    <w:rsid w:val="00B42316"/>
    <w:rsid w:val="00B45079"/>
    <w:rsid w:val="00B542D1"/>
    <w:rsid w:val="00B611CE"/>
    <w:rsid w:val="00B62D7F"/>
    <w:rsid w:val="00B73109"/>
    <w:rsid w:val="00B731F7"/>
    <w:rsid w:val="00B80C10"/>
    <w:rsid w:val="00B82B05"/>
    <w:rsid w:val="00B83938"/>
    <w:rsid w:val="00B8433F"/>
    <w:rsid w:val="00B84709"/>
    <w:rsid w:val="00B93165"/>
    <w:rsid w:val="00B963CB"/>
    <w:rsid w:val="00BA0916"/>
    <w:rsid w:val="00BA31A6"/>
    <w:rsid w:val="00BA4386"/>
    <w:rsid w:val="00BA6731"/>
    <w:rsid w:val="00BB0AD5"/>
    <w:rsid w:val="00BB0B2E"/>
    <w:rsid w:val="00BB2B7A"/>
    <w:rsid w:val="00BB72FF"/>
    <w:rsid w:val="00BC11CC"/>
    <w:rsid w:val="00BC2EA0"/>
    <w:rsid w:val="00BC4C4C"/>
    <w:rsid w:val="00BC4DFA"/>
    <w:rsid w:val="00BC5A0B"/>
    <w:rsid w:val="00BD5B0B"/>
    <w:rsid w:val="00BE376D"/>
    <w:rsid w:val="00BE49FA"/>
    <w:rsid w:val="00BE5642"/>
    <w:rsid w:val="00BF5EB9"/>
    <w:rsid w:val="00BF6AB4"/>
    <w:rsid w:val="00BF70E1"/>
    <w:rsid w:val="00BF7DFC"/>
    <w:rsid w:val="00C04880"/>
    <w:rsid w:val="00C052BB"/>
    <w:rsid w:val="00C053DC"/>
    <w:rsid w:val="00C1090E"/>
    <w:rsid w:val="00C10B1F"/>
    <w:rsid w:val="00C12C6B"/>
    <w:rsid w:val="00C12D7B"/>
    <w:rsid w:val="00C15945"/>
    <w:rsid w:val="00C16835"/>
    <w:rsid w:val="00C16839"/>
    <w:rsid w:val="00C22D1B"/>
    <w:rsid w:val="00C262DE"/>
    <w:rsid w:val="00C33E07"/>
    <w:rsid w:val="00C35802"/>
    <w:rsid w:val="00C40299"/>
    <w:rsid w:val="00C409DA"/>
    <w:rsid w:val="00C40A6A"/>
    <w:rsid w:val="00C42061"/>
    <w:rsid w:val="00C42BC6"/>
    <w:rsid w:val="00C4691F"/>
    <w:rsid w:val="00C504CF"/>
    <w:rsid w:val="00C53245"/>
    <w:rsid w:val="00C56196"/>
    <w:rsid w:val="00C56D0B"/>
    <w:rsid w:val="00C57288"/>
    <w:rsid w:val="00C579A1"/>
    <w:rsid w:val="00C57DA0"/>
    <w:rsid w:val="00C62C10"/>
    <w:rsid w:val="00C632CF"/>
    <w:rsid w:val="00C65A3C"/>
    <w:rsid w:val="00C67C3C"/>
    <w:rsid w:val="00C70207"/>
    <w:rsid w:val="00C70E2C"/>
    <w:rsid w:val="00C74443"/>
    <w:rsid w:val="00C81F1B"/>
    <w:rsid w:val="00C843FD"/>
    <w:rsid w:val="00C935C1"/>
    <w:rsid w:val="00C93BA7"/>
    <w:rsid w:val="00C941D3"/>
    <w:rsid w:val="00CA04F3"/>
    <w:rsid w:val="00CA07E6"/>
    <w:rsid w:val="00CA32D4"/>
    <w:rsid w:val="00CA58FF"/>
    <w:rsid w:val="00CA786D"/>
    <w:rsid w:val="00CB511D"/>
    <w:rsid w:val="00CB5ED3"/>
    <w:rsid w:val="00CB6B96"/>
    <w:rsid w:val="00CB758B"/>
    <w:rsid w:val="00CB7990"/>
    <w:rsid w:val="00CC62F7"/>
    <w:rsid w:val="00CD0704"/>
    <w:rsid w:val="00CD17FA"/>
    <w:rsid w:val="00CD5E51"/>
    <w:rsid w:val="00CD78B5"/>
    <w:rsid w:val="00CF3258"/>
    <w:rsid w:val="00D01583"/>
    <w:rsid w:val="00D016CB"/>
    <w:rsid w:val="00D04654"/>
    <w:rsid w:val="00D04F79"/>
    <w:rsid w:val="00D17E51"/>
    <w:rsid w:val="00D22669"/>
    <w:rsid w:val="00D2277A"/>
    <w:rsid w:val="00D377FC"/>
    <w:rsid w:val="00D408CA"/>
    <w:rsid w:val="00D43A8D"/>
    <w:rsid w:val="00D461CE"/>
    <w:rsid w:val="00D47F38"/>
    <w:rsid w:val="00D528E5"/>
    <w:rsid w:val="00D54F2C"/>
    <w:rsid w:val="00D61E4F"/>
    <w:rsid w:val="00D66B3D"/>
    <w:rsid w:val="00D70596"/>
    <w:rsid w:val="00D7087C"/>
    <w:rsid w:val="00D710A0"/>
    <w:rsid w:val="00D72390"/>
    <w:rsid w:val="00D727A7"/>
    <w:rsid w:val="00D72C7F"/>
    <w:rsid w:val="00D76CC8"/>
    <w:rsid w:val="00D8312E"/>
    <w:rsid w:val="00D8318D"/>
    <w:rsid w:val="00D87B29"/>
    <w:rsid w:val="00D90A80"/>
    <w:rsid w:val="00D926B6"/>
    <w:rsid w:val="00D97A86"/>
    <w:rsid w:val="00DB0039"/>
    <w:rsid w:val="00DC2DD0"/>
    <w:rsid w:val="00DC5435"/>
    <w:rsid w:val="00DC666B"/>
    <w:rsid w:val="00DC754E"/>
    <w:rsid w:val="00DD1A43"/>
    <w:rsid w:val="00DD2813"/>
    <w:rsid w:val="00DD4372"/>
    <w:rsid w:val="00DD4795"/>
    <w:rsid w:val="00DD6183"/>
    <w:rsid w:val="00DD7FD2"/>
    <w:rsid w:val="00DE26DB"/>
    <w:rsid w:val="00DE704E"/>
    <w:rsid w:val="00DE7DE5"/>
    <w:rsid w:val="00E07A3D"/>
    <w:rsid w:val="00E11FF4"/>
    <w:rsid w:val="00E12136"/>
    <w:rsid w:val="00E16F62"/>
    <w:rsid w:val="00E17953"/>
    <w:rsid w:val="00E22D17"/>
    <w:rsid w:val="00E34891"/>
    <w:rsid w:val="00E42BBB"/>
    <w:rsid w:val="00E42C95"/>
    <w:rsid w:val="00E464C9"/>
    <w:rsid w:val="00E46970"/>
    <w:rsid w:val="00E52E38"/>
    <w:rsid w:val="00E540ED"/>
    <w:rsid w:val="00E64191"/>
    <w:rsid w:val="00E64A9E"/>
    <w:rsid w:val="00E67A26"/>
    <w:rsid w:val="00E7044B"/>
    <w:rsid w:val="00E711A1"/>
    <w:rsid w:val="00E74E5C"/>
    <w:rsid w:val="00E7700F"/>
    <w:rsid w:val="00E826E7"/>
    <w:rsid w:val="00E8337D"/>
    <w:rsid w:val="00E85484"/>
    <w:rsid w:val="00E85BA8"/>
    <w:rsid w:val="00E87545"/>
    <w:rsid w:val="00E87562"/>
    <w:rsid w:val="00E948B0"/>
    <w:rsid w:val="00E95193"/>
    <w:rsid w:val="00E963E9"/>
    <w:rsid w:val="00EA4018"/>
    <w:rsid w:val="00EA73F1"/>
    <w:rsid w:val="00EB55B9"/>
    <w:rsid w:val="00EB590F"/>
    <w:rsid w:val="00EB7B05"/>
    <w:rsid w:val="00EC0D09"/>
    <w:rsid w:val="00EC0F30"/>
    <w:rsid w:val="00EC1D88"/>
    <w:rsid w:val="00EC3CA4"/>
    <w:rsid w:val="00EC50AB"/>
    <w:rsid w:val="00EC5E6F"/>
    <w:rsid w:val="00EC62C5"/>
    <w:rsid w:val="00ED1656"/>
    <w:rsid w:val="00ED3191"/>
    <w:rsid w:val="00ED35A2"/>
    <w:rsid w:val="00ED3DD6"/>
    <w:rsid w:val="00ED51A0"/>
    <w:rsid w:val="00ED53A7"/>
    <w:rsid w:val="00EF290A"/>
    <w:rsid w:val="00EF2C33"/>
    <w:rsid w:val="00EF4D79"/>
    <w:rsid w:val="00F001BB"/>
    <w:rsid w:val="00F01828"/>
    <w:rsid w:val="00F01C8B"/>
    <w:rsid w:val="00F07989"/>
    <w:rsid w:val="00F11683"/>
    <w:rsid w:val="00F13B8B"/>
    <w:rsid w:val="00F16EBD"/>
    <w:rsid w:val="00F24CC5"/>
    <w:rsid w:val="00F2625C"/>
    <w:rsid w:val="00F3181F"/>
    <w:rsid w:val="00F32B3D"/>
    <w:rsid w:val="00F4186D"/>
    <w:rsid w:val="00F42544"/>
    <w:rsid w:val="00F46243"/>
    <w:rsid w:val="00F50314"/>
    <w:rsid w:val="00F50F39"/>
    <w:rsid w:val="00F51A39"/>
    <w:rsid w:val="00F549DA"/>
    <w:rsid w:val="00F5718B"/>
    <w:rsid w:val="00F67DFA"/>
    <w:rsid w:val="00F71E7E"/>
    <w:rsid w:val="00F725D7"/>
    <w:rsid w:val="00F739FD"/>
    <w:rsid w:val="00F73BBE"/>
    <w:rsid w:val="00F751FB"/>
    <w:rsid w:val="00F766A1"/>
    <w:rsid w:val="00F827DE"/>
    <w:rsid w:val="00F84824"/>
    <w:rsid w:val="00F85235"/>
    <w:rsid w:val="00F858A0"/>
    <w:rsid w:val="00F97AC9"/>
    <w:rsid w:val="00FA1159"/>
    <w:rsid w:val="00FB010E"/>
    <w:rsid w:val="00FB4A83"/>
    <w:rsid w:val="00FB5579"/>
    <w:rsid w:val="00FB5A6E"/>
    <w:rsid w:val="00FB6DC3"/>
    <w:rsid w:val="00FC5166"/>
    <w:rsid w:val="00FC53BA"/>
    <w:rsid w:val="00FC58B6"/>
    <w:rsid w:val="00FC7108"/>
    <w:rsid w:val="00FD523E"/>
    <w:rsid w:val="00FD63E5"/>
    <w:rsid w:val="00FE007E"/>
    <w:rsid w:val="00FE4304"/>
    <w:rsid w:val="00FF6139"/>
    <w:rsid w:val="00FF75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F18BF"/>
  <w15:chartTrackingRefBased/>
  <w15:docId w15:val="{0C29A4B7-A148-4EA9-8971-01C3270A3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1F1B"/>
    <w:pPr>
      <w:spacing w:after="0" w:line="240" w:lineRule="auto"/>
      <w:outlineLvl w:val="0"/>
    </w:pPr>
    <w:rPr>
      <w:rFonts w:ascii="Times New Roman" w:eastAsia="Times New Roman" w:hAnsi="Times New Roman" w:cs="Times New Roman"/>
      <w:b/>
      <w:bCs/>
      <w:kern w:val="36"/>
      <w:sz w:val="24"/>
      <w:szCs w:val="48"/>
    </w:rPr>
  </w:style>
  <w:style w:type="paragraph" w:styleId="Heading2">
    <w:name w:val="heading 2"/>
    <w:basedOn w:val="Normal"/>
    <w:next w:val="Normal"/>
    <w:link w:val="Heading2Char"/>
    <w:uiPriority w:val="9"/>
    <w:unhideWhenUsed/>
    <w:qFormat/>
    <w:rsid w:val="00C81F1B"/>
    <w:pPr>
      <w:keepNext/>
      <w:keepLines/>
      <w:spacing w:before="40" w:after="0"/>
      <w:outlineLvl w:val="1"/>
    </w:pPr>
    <w:rPr>
      <w:rFonts w:ascii="Times New Roman" w:eastAsiaTheme="majorEastAsia" w:hAnsi="Times New Roman" w:cstheme="majorBidi"/>
      <w:i/>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F1B"/>
    <w:rPr>
      <w:rFonts w:ascii="Times New Roman" w:eastAsia="Times New Roman" w:hAnsi="Times New Roman" w:cs="Times New Roman"/>
      <w:b/>
      <w:bCs/>
      <w:kern w:val="36"/>
      <w:sz w:val="24"/>
      <w:szCs w:val="48"/>
    </w:rPr>
  </w:style>
  <w:style w:type="paragraph" w:styleId="NoSpacing">
    <w:name w:val="No Spacing"/>
    <w:link w:val="NoSpacingChar"/>
    <w:uiPriority w:val="1"/>
    <w:qFormat/>
    <w:rsid w:val="00F751FB"/>
    <w:pPr>
      <w:spacing w:after="0" w:line="240" w:lineRule="auto"/>
    </w:pPr>
  </w:style>
  <w:style w:type="character" w:styleId="CommentReference">
    <w:name w:val="annotation reference"/>
    <w:basedOn w:val="DefaultParagraphFont"/>
    <w:uiPriority w:val="99"/>
    <w:semiHidden/>
    <w:unhideWhenUsed/>
    <w:rsid w:val="00F73BBE"/>
    <w:rPr>
      <w:sz w:val="16"/>
      <w:szCs w:val="16"/>
    </w:rPr>
  </w:style>
  <w:style w:type="paragraph" w:styleId="CommentText">
    <w:name w:val="annotation text"/>
    <w:basedOn w:val="Normal"/>
    <w:link w:val="CommentTextChar"/>
    <w:uiPriority w:val="99"/>
    <w:unhideWhenUsed/>
    <w:rsid w:val="00F73BBE"/>
    <w:pPr>
      <w:spacing w:line="240" w:lineRule="auto"/>
    </w:pPr>
    <w:rPr>
      <w:sz w:val="20"/>
      <w:szCs w:val="20"/>
    </w:rPr>
  </w:style>
  <w:style w:type="character" w:customStyle="1" w:styleId="CommentTextChar">
    <w:name w:val="Comment Text Char"/>
    <w:basedOn w:val="DefaultParagraphFont"/>
    <w:link w:val="CommentText"/>
    <w:uiPriority w:val="99"/>
    <w:rsid w:val="00F73BBE"/>
    <w:rPr>
      <w:sz w:val="20"/>
      <w:szCs w:val="20"/>
    </w:rPr>
  </w:style>
  <w:style w:type="paragraph" w:styleId="CommentSubject">
    <w:name w:val="annotation subject"/>
    <w:basedOn w:val="CommentText"/>
    <w:next w:val="CommentText"/>
    <w:link w:val="CommentSubjectChar"/>
    <w:uiPriority w:val="99"/>
    <w:semiHidden/>
    <w:unhideWhenUsed/>
    <w:rsid w:val="00F73BBE"/>
    <w:rPr>
      <w:b/>
      <w:bCs/>
    </w:rPr>
  </w:style>
  <w:style w:type="character" w:customStyle="1" w:styleId="CommentSubjectChar">
    <w:name w:val="Comment Subject Char"/>
    <w:basedOn w:val="CommentTextChar"/>
    <w:link w:val="CommentSubject"/>
    <w:uiPriority w:val="99"/>
    <w:semiHidden/>
    <w:rsid w:val="00F73BBE"/>
    <w:rPr>
      <w:b/>
      <w:bCs/>
      <w:sz w:val="20"/>
      <w:szCs w:val="20"/>
    </w:rPr>
  </w:style>
  <w:style w:type="table" w:styleId="TableGrid">
    <w:name w:val="Table Grid"/>
    <w:basedOn w:val="TableNormal"/>
    <w:uiPriority w:val="39"/>
    <w:rsid w:val="00792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D710A0"/>
    <w:pPr>
      <w:spacing w:after="0"/>
      <w:jc w:val="center"/>
    </w:pPr>
    <w:rPr>
      <w:rFonts w:ascii="Calibri" w:hAnsi="Calibri" w:cs="Calibri"/>
      <w:noProof/>
    </w:rPr>
  </w:style>
  <w:style w:type="character" w:customStyle="1" w:styleId="NoSpacingChar">
    <w:name w:val="No Spacing Char"/>
    <w:basedOn w:val="DefaultParagraphFont"/>
    <w:link w:val="NoSpacing"/>
    <w:uiPriority w:val="1"/>
    <w:rsid w:val="00D710A0"/>
  </w:style>
  <w:style w:type="character" w:customStyle="1" w:styleId="EndNoteBibliographyTitleChar">
    <w:name w:val="EndNote Bibliography Title Char"/>
    <w:basedOn w:val="NoSpacingChar"/>
    <w:link w:val="EndNoteBibliographyTitle"/>
    <w:rsid w:val="00D710A0"/>
    <w:rPr>
      <w:rFonts w:ascii="Calibri" w:hAnsi="Calibri" w:cs="Calibri"/>
      <w:noProof/>
    </w:rPr>
  </w:style>
  <w:style w:type="paragraph" w:customStyle="1" w:styleId="EndNoteBibliography">
    <w:name w:val="EndNote Bibliography"/>
    <w:basedOn w:val="Normal"/>
    <w:link w:val="EndNoteBibliographyChar"/>
    <w:rsid w:val="00D710A0"/>
    <w:pPr>
      <w:spacing w:line="240" w:lineRule="auto"/>
    </w:pPr>
    <w:rPr>
      <w:rFonts w:ascii="Calibri" w:hAnsi="Calibri" w:cs="Calibri"/>
      <w:noProof/>
    </w:rPr>
  </w:style>
  <w:style w:type="character" w:customStyle="1" w:styleId="EndNoteBibliographyChar">
    <w:name w:val="EndNote Bibliography Char"/>
    <w:basedOn w:val="NoSpacingChar"/>
    <w:link w:val="EndNoteBibliography"/>
    <w:rsid w:val="00D710A0"/>
    <w:rPr>
      <w:rFonts w:ascii="Calibri" w:hAnsi="Calibri" w:cs="Calibri"/>
      <w:noProof/>
    </w:rPr>
  </w:style>
  <w:style w:type="character" w:styleId="Hyperlink">
    <w:name w:val="Hyperlink"/>
    <w:basedOn w:val="DefaultParagraphFont"/>
    <w:uiPriority w:val="99"/>
    <w:unhideWhenUsed/>
    <w:rsid w:val="003D2455"/>
    <w:rPr>
      <w:color w:val="0563C1" w:themeColor="hyperlink"/>
      <w:u w:val="single"/>
    </w:rPr>
  </w:style>
  <w:style w:type="character" w:styleId="UnresolvedMention">
    <w:name w:val="Unresolved Mention"/>
    <w:basedOn w:val="DefaultParagraphFont"/>
    <w:uiPriority w:val="99"/>
    <w:semiHidden/>
    <w:unhideWhenUsed/>
    <w:rsid w:val="003D2455"/>
    <w:rPr>
      <w:color w:val="605E5C"/>
      <w:shd w:val="clear" w:color="auto" w:fill="E1DFDD"/>
    </w:rPr>
  </w:style>
  <w:style w:type="paragraph" w:styleId="Header">
    <w:name w:val="header"/>
    <w:basedOn w:val="Normal"/>
    <w:link w:val="HeaderChar"/>
    <w:uiPriority w:val="99"/>
    <w:unhideWhenUsed/>
    <w:rsid w:val="00EB5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55B9"/>
  </w:style>
  <w:style w:type="paragraph" w:styleId="Footer">
    <w:name w:val="footer"/>
    <w:basedOn w:val="Normal"/>
    <w:link w:val="FooterChar"/>
    <w:uiPriority w:val="99"/>
    <w:unhideWhenUsed/>
    <w:rsid w:val="00EB5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5B9"/>
  </w:style>
  <w:style w:type="paragraph" w:styleId="HTMLPreformatted">
    <w:name w:val="HTML Preformatted"/>
    <w:basedOn w:val="Normal"/>
    <w:link w:val="HTMLPreformattedChar"/>
    <w:uiPriority w:val="99"/>
    <w:semiHidden/>
    <w:unhideWhenUsed/>
    <w:rsid w:val="0013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32CED"/>
    <w:rPr>
      <w:rFonts w:ascii="Courier New" w:eastAsia="Times New Roman" w:hAnsi="Courier New" w:cs="Courier New"/>
      <w:sz w:val="20"/>
      <w:szCs w:val="20"/>
      <w:lang w:eastAsia="en-US"/>
    </w:rPr>
  </w:style>
  <w:style w:type="character" w:customStyle="1" w:styleId="pl-e">
    <w:name w:val="pl-e"/>
    <w:basedOn w:val="DefaultParagraphFont"/>
    <w:rsid w:val="00132CED"/>
  </w:style>
  <w:style w:type="character" w:customStyle="1" w:styleId="pl-k">
    <w:name w:val="pl-k"/>
    <w:basedOn w:val="DefaultParagraphFont"/>
    <w:rsid w:val="00132CED"/>
  </w:style>
  <w:style w:type="character" w:customStyle="1" w:styleId="pl-s">
    <w:name w:val="pl-s"/>
    <w:basedOn w:val="DefaultParagraphFont"/>
    <w:rsid w:val="00132CED"/>
  </w:style>
  <w:style w:type="character" w:customStyle="1" w:styleId="pl-pds">
    <w:name w:val="pl-pds"/>
    <w:basedOn w:val="DefaultParagraphFont"/>
    <w:rsid w:val="00132CED"/>
  </w:style>
  <w:style w:type="character" w:customStyle="1" w:styleId="Heading2Char">
    <w:name w:val="Heading 2 Char"/>
    <w:basedOn w:val="DefaultParagraphFont"/>
    <w:link w:val="Heading2"/>
    <w:uiPriority w:val="9"/>
    <w:rsid w:val="00C81F1B"/>
    <w:rPr>
      <w:rFonts w:ascii="Times New Roman" w:eastAsiaTheme="majorEastAsia" w:hAnsi="Times New Roman" w:cstheme="majorBidi"/>
      <w:i/>
      <w:sz w:val="24"/>
      <w:szCs w:val="26"/>
    </w:rPr>
  </w:style>
  <w:style w:type="character" w:styleId="PlaceholderText">
    <w:name w:val="Placeholder Text"/>
    <w:basedOn w:val="DefaultParagraphFont"/>
    <w:uiPriority w:val="99"/>
    <w:semiHidden/>
    <w:rsid w:val="00995E10"/>
    <w:rPr>
      <w:color w:val="808080"/>
    </w:rPr>
  </w:style>
  <w:style w:type="character" w:styleId="FollowedHyperlink">
    <w:name w:val="FollowedHyperlink"/>
    <w:basedOn w:val="DefaultParagraphFont"/>
    <w:uiPriority w:val="99"/>
    <w:semiHidden/>
    <w:unhideWhenUsed/>
    <w:rsid w:val="008D37EB"/>
    <w:rPr>
      <w:color w:val="954F72" w:themeColor="followedHyperlink"/>
      <w:u w:val="single"/>
    </w:rPr>
  </w:style>
  <w:style w:type="character" w:styleId="LineNumber">
    <w:name w:val="line number"/>
    <w:basedOn w:val="DefaultParagraphFont"/>
    <w:uiPriority w:val="99"/>
    <w:semiHidden/>
    <w:unhideWhenUsed/>
    <w:rsid w:val="00530265"/>
  </w:style>
  <w:style w:type="paragraph" w:styleId="Revision">
    <w:name w:val="Revision"/>
    <w:hidden/>
    <w:uiPriority w:val="99"/>
    <w:semiHidden/>
    <w:rsid w:val="006F1DE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93541">
      <w:bodyDiv w:val="1"/>
      <w:marLeft w:val="0"/>
      <w:marRight w:val="0"/>
      <w:marTop w:val="0"/>
      <w:marBottom w:val="0"/>
      <w:divBdr>
        <w:top w:val="none" w:sz="0" w:space="0" w:color="auto"/>
        <w:left w:val="none" w:sz="0" w:space="0" w:color="auto"/>
        <w:bottom w:val="none" w:sz="0" w:space="0" w:color="auto"/>
        <w:right w:val="none" w:sz="0" w:space="0" w:color="auto"/>
      </w:divBdr>
    </w:div>
    <w:div w:id="389155107">
      <w:bodyDiv w:val="1"/>
      <w:marLeft w:val="0"/>
      <w:marRight w:val="0"/>
      <w:marTop w:val="0"/>
      <w:marBottom w:val="0"/>
      <w:divBdr>
        <w:top w:val="none" w:sz="0" w:space="0" w:color="auto"/>
        <w:left w:val="none" w:sz="0" w:space="0" w:color="auto"/>
        <w:bottom w:val="none" w:sz="0" w:space="0" w:color="auto"/>
        <w:right w:val="none" w:sz="0" w:space="0" w:color="auto"/>
      </w:divBdr>
    </w:div>
    <w:div w:id="407115788">
      <w:bodyDiv w:val="1"/>
      <w:marLeft w:val="0"/>
      <w:marRight w:val="0"/>
      <w:marTop w:val="0"/>
      <w:marBottom w:val="0"/>
      <w:divBdr>
        <w:top w:val="none" w:sz="0" w:space="0" w:color="auto"/>
        <w:left w:val="none" w:sz="0" w:space="0" w:color="auto"/>
        <w:bottom w:val="none" w:sz="0" w:space="0" w:color="auto"/>
        <w:right w:val="none" w:sz="0" w:space="0" w:color="auto"/>
      </w:divBdr>
    </w:div>
    <w:div w:id="443811072">
      <w:bodyDiv w:val="1"/>
      <w:marLeft w:val="0"/>
      <w:marRight w:val="0"/>
      <w:marTop w:val="0"/>
      <w:marBottom w:val="0"/>
      <w:divBdr>
        <w:top w:val="none" w:sz="0" w:space="0" w:color="auto"/>
        <w:left w:val="none" w:sz="0" w:space="0" w:color="auto"/>
        <w:bottom w:val="none" w:sz="0" w:space="0" w:color="auto"/>
        <w:right w:val="none" w:sz="0" w:space="0" w:color="auto"/>
      </w:divBdr>
    </w:div>
    <w:div w:id="740954287">
      <w:bodyDiv w:val="1"/>
      <w:marLeft w:val="0"/>
      <w:marRight w:val="0"/>
      <w:marTop w:val="0"/>
      <w:marBottom w:val="0"/>
      <w:divBdr>
        <w:top w:val="none" w:sz="0" w:space="0" w:color="auto"/>
        <w:left w:val="none" w:sz="0" w:space="0" w:color="auto"/>
        <w:bottom w:val="none" w:sz="0" w:space="0" w:color="auto"/>
        <w:right w:val="none" w:sz="0" w:space="0" w:color="auto"/>
      </w:divBdr>
    </w:div>
    <w:div w:id="803498095">
      <w:bodyDiv w:val="1"/>
      <w:marLeft w:val="0"/>
      <w:marRight w:val="0"/>
      <w:marTop w:val="0"/>
      <w:marBottom w:val="0"/>
      <w:divBdr>
        <w:top w:val="none" w:sz="0" w:space="0" w:color="auto"/>
        <w:left w:val="none" w:sz="0" w:space="0" w:color="auto"/>
        <w:bottom w:val="none" w:sz="0" w:space="0" w:color="auto"/>
        <w:right w:val="none" w:sz="0" w:space="0" w:color="auto"/>
      </w:divBdr>
    </w:div>
    <w:div w:id="955916309">
      <w:bodyDiv w:val="1"/>
      <w:marLeft w:val="0"/>
      <w:marRight w:val="0"/>
      <w:marTop w:val="0"/>
      <w:marBottom w:val="0"/>
      <w:divBdr>
        <w:top w:val="none" w:sz="0" w:space="0" w:color="auto"/>
        <w:left w:val="none" w:sz="0" w:space="0" w:color="auto"/>
        <w:bottom w:val="none" w:sz="0" w:space="0" w:color="auto"/>
        <w:right w:val="none" w:sz="0" w:space="0" w:color="auto"/>
      </w:divBdr>
      <w:divsChild>
        <w:div w:id="1806703706">
          <w:marLeft w:val="480"/>
          <w:marRight w:val="0"/>
          <w:marTop w:val="0"/>
          <w:marBottom w:val="0"/>
          <w:divBdr>
            <w:top w:val="none" w:sz="0" w:space="0" w:color="auto"/>
            <w:left w:val="none" w:sz="0" w:space="0" w:color="auto"/>
            <w:bottom w:val="none" w:sz="0" w:space="0" w:color="auto"/>
            <w:right w:val="none" w:sz="0" w:space="0" w:color="auto"/>
          </w:divBdr>
          <w:divsChild>
            <w:div w:id="16990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973">
      <w:bodyDiv w:val="1"/>
      <w:marLeft w:val="0"/>
      <w:marRight w:val="0"/>
      <w:marTop w:val="0"/>
      <w:marBottom w:val="0"/>
      <w:divBdr>
        <w:top w:val="none" w:sz="0" w:space="0" w:color="auto"/>
        <w:left w:val="none" w:sz="0" w:space="0" w:color="auto"/>
        <w:bottom w:val="none" w:sz="0" w:space="0" w:color="auto"/>
        <w:right w:val="none" w:sz="0" w:space="0" w:color="auto"/>
      </w:divBdr>
    </w:div>
    <w:div w:id="1628391963">
      <w:bodyDiv w:val="1"/>
      <w:marLeft w:val="0"/>
      <w:marRight w:val="0"/>
      <w:marTop w:val="0"/>
      <w:marBottom w:val="0"/>
      <w:divBdr>
        <w:top w:val="none" w:sz="0" w:space="0" w:color="auto"/>
        <w:left w:val="none" w:sz="0" w:space="0" w:color="auto"/>
        <w:bottom w:val="none" w:sz="0" w:space="0" w:color="auto"/>
        <w:right w:val="none" w:sz="0" w:space="0" w:color="auto"/>
      </w:divBdr>
    </w:div>
    <w:div w:id="1686243438">
      <w:bodyDiv w:val="1"/>
      <w:marLeft w:val="0"/>
      <w:marRight w:val="0"/>
      <w:marTop w:val="0"/>
      <w:marBottom w:val="0"/>
      <w:divBdr>
        <w:top w:val="none" w:sz="0" w:space="0" w:color="auto"/>
        <w:left w:val="none" w:sz="0" w:space="0" w:color="auto"/>
        <w:bottom w:val="none" w:sz="0" w:space="0" w:color="auto"/>
        <w:right w:val="none" w:sz="0" w:space="0" w:color="auto"/>
      </w:divBdr>
    </w:div>
    <w:div w:id="1828597321">
      <w:bodyDiv w:val="1"/>
      <w:marLeft w:val="0"/>
      <w:marRight w:val="0"/>
      <w:marTop w:val="0"/>
      <w:marBottom w:val="0"/>
      <w:divBdr>
        <w:top w:val="none" w:sz="0" w:space="0" w:color="auto"/>
        <w:left w:val="none" w:sz="0" w:space="0" w:color="auto"/>
        <w:bottom w:val="none" w:sz="0" w:space="0" w:color="auto"/>
        <w:right w:val="none" w:sz="0" w:space="0" w:color="auto"/>
      </w:divBdr>
    </w:div>
    <w:div w:id="214427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abs/10.1111/jbi.13644" TargetMode="External"/><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3" Type="http://schemas.openxmlformats.org/officeDocument/2006/relationships/hyperlink" Target="https://earthengine.google.com/" TargetMode="External"/><Relationship Id="rId18" Type="http://schemas.openxmlformats.org/officeDocument/2006/relationships/image" Target="media/image5.jpeg"/><Relationship Id="rId26" Type="http://schemas.openxmlformats.org/officeDocument/2006/relationships/hyperlink" Target="https://CRAN.R-project.org/package=zyp" TargetMode="External"/><Relationship Id="rId39" Type="http://schemas.microsoft.com/office/2011/relationships/people" Target="people.xml"/><Relationship Id="rId21" Type="http://schemas.openxmlformats.org/officeDocument/2006/relationships/image" Target="media/image8.jpeg"/><Relationship Id="rId34" Type="http://schemas.openxmlformats.org/officeDocument/2006/relationships/hyperlink" Target="https://CRAN.R-project.org/package=tidyr"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4.jpeg"/><Relationship Id="rId25" Type="http://schemas.openxmlformats.org/officeDocument/2006/relationships/hyperlink" Target="https://CRAN.R-project.org/package=R.utils" TargetMode="External"/><Relationship Id="rId33" Type="http://schemas.openxmlformats.org/officeDocument/2006/relationships/hyperlink" Target="https://CRAN.R-project.org/package=string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ode.earthengine.google.com/tasks" TargetMode="External"/><Relationship Id="rId20" Type="http://schemas.openxmlformats.org/officeDocument/2006/relationships/image" Target="media/image7.jpeg"/><Relationship Id="rId29" Type="http://schemas.openxmlformats.org/officeDocument/2006/relationships/hyperlink" Target="https://CRAN.R-project.org/package=data.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CRAN.R-project.org/package=magrittr" TargetMode="External"/><Relationship Id="rId32" Type="http://schemas.openxmlformats.org/officeDocument/2006/relationships/hyperlink" Target="https://CRAN.R-project.org/package=ggpubr"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CRAN.R-project.org/package=mapview" TargetMode="External"/><Relationship Id="rId28" Type="http://schemas.openxmlformats.org/officeDocument/2006/relationships/hyperlink" Target="https://CRAN.R-project.org/package=landsat8" TargetMode="External"/><Relationship Id="rId36"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hyperlink" Target="https://doi.org/10.5067/NV34YUIXLP9W"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r-spatial.github.io/rgee/" TargetMode="External"/><Relationship Id="rId22" Type="http://schemas.openxmlformats.org/officeDocument/2006/relationships/image" Target="media/image9.jpeg"/><Relationship Id="rId27" Type="http://schemas.openxmlformats.org/officeDocument/2006/relationships/hyperlink" Target="https://CRAN.R-project.org/package=crayon" TargetMode="External"/><Relationship Id="rId30" Type="http://schemas.openxmlformats.org/officeDocument/2006/relationships/hyperlink" Target="https://CRAN.R-project.org/package=purrr" TargetMode="External"/><Relationship Id="rId35" Type="http://schemas.openxmlformats.org/officeDocument/2006/relationships/hyperlink" Target="https://CRAN.R-project.org/package=dplyr"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3940A-05ED-415D-B2CD-4DA712612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17001</Words>
  <Characters>96909</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Berner</dc:creator>
  <cp:keywords/>
  <dc:description/>
  <cp:lastModifiedBy>Logan Berner</cp:lastModifiedBy>
  <cp:revision>585</cp:revision>
  <dcterms:created xsi:type="dcterms:W3CDTF">2021-09-08T17:41:00Z</dcterms:created>
  <dcterms:modified xsi:type="dcterms:W3CDTF">2022-01-18T22:12:00Z</dcterms:modified>
</cp:coreProperties>
</file>